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F13C2" w14:textId="231EFE1F" w:rsidR="00F14FF3" w:rsidRDefault="006B5271" w:rsidP="00F14FF3">
      <w:pPr>
        <w:spacing w:after="0" w:line="240" w:lineRule="auto"/>
        <w:contextualSpacing/>
        <w:rPr>
          <w:b/>
          <w:bCs/>
        </w:rPr>
      </w:pPr>
      <w:r w:rsidRPr="00F14FF3">
        <w:rPr>
          <w:b/>
          <w:bCs/>
        </w:rPr>
        <w:t>Recent Advances of a Wearable Sensing Glove and Sensory Feedback Device for Rehabilitation and Improved Control of Impaired Upper Limbs and Prostheses</w:t>
      </w:r>
    </w:p>
    <w:p w14:paraId="7707AFAB" w14:textId="77777777" w:rsidR="00F14FF3" w:rsidRPr="00F14FF3" w:rsidRDefault="00F14FF3" w:rsidP="00F14FF3">
      <w:pPr>
        <w:spacing w:after="0" w:line="240" w:lineRule="auto"/>
        <w:contextualSpacing/>
        <w:rPr>
          <w:b/>
          <w:bCs/>
        </w:rPr>
      </w:pPr>
    </w:p>
    <w:p w14:paraId="3C862140" w14:textId="2291E194" w:rsidR="006B5271" w:rsidRDefault="006B5271" w:rsidP="00F14FF3">
      <w:pPr>
        <w:spacing w:after="0" w:line="240" w:lineRule="auto"/>
        <w:contextualSpacing/>
      </w:pPr>
      <w:r>
        <w:t xml:space="preserve">Carl </w:t>
      </w:r>
      <w:proofErr w:type="spellStart"/>
      <w:r>
        <w:t>Demolder</w:t>
      </w:r>
      <w:r w:rsidR="00F14FF3" w:rsidRPr="00F14FF3">
        <w:rPr>
          <w:vertAlign w:val="superscript"/>
        </w:rPr>
        <w:t>a</w:t>
      </w:r>
      <w:proofErr w:type="spellEnd"/>
      <w:r>
        <w:t xml:space="preserve">, Alicia </w:t>
      </w:r>
      <w:proofErr w:type="spellStart"/>
      <w:r>
        <w:t>Molina</w:t>
      </w:r>
      <w:r w:rsidR="00F14FF3">
        <w:rPr>
          <w:vertAlign w:val="superscript"/>
        </w:rPr>
        <w:t>a</w:t>
      </w:r>
      <w:proofErr w:type="spellEnd"/>
      <w:r>
        <w:t xml:space="preserve">, Frank </w:t>
      </w:r>
      <w:proofErr w:type="spellStart"/>
      <w:proofErr w:type="gramStart"/>
      <w:r>
        <w:t>Hammond</w:t>
      </w:r>
      <w:r w:rsidR="00F14FF3" w:rsidRPr="00F14FF3">
        <w:rPr>
          <w:vertAlign w:val="superscript"/>
        </w:rPr>
        <w:t>d,</w:t>
      </w:r>
      <w:r w:rsidR="007315B2">
        <w:rPr>
          <w:vertAlign w:val="superscript"/>
        </w:rPr>
        <w:t>e</w:t>
      </w:r>
      <w:proofErr w:type="spellEnd"/>
      <w:proofErr w:type="gramEnd"/>
      <w:r>
        <w:t xml:space="preserve">, and </w:t>
      </w:r>
      <w:proofErr w:type="spellStart"/>
      <w:r>
        <w:t>Woon</w:t>
      </w:r>
      <w:proofErr w:type="spellEnd"/>
      <w:r>
        <w:t xml:space="preserve">-Hong </w:t>
      </w:r>
      <w:proofErr w:type="spellStart"/>
      <w:r>
        <w:t>Yeo</w:t>
      </w:r>
      <w:r w:rsidRPr="00F14FF3">
        <w:rPr>
          <w:vertAlign w:val="superscript"/>
        </w:rPr>
        <w:t>a,b,c</w:t>
      </w:r>
      <w:proofErr w:type="spellEnd"/>
      <w:r w:rsidRPr="00F14FF3">
        <w:rPr>
          <w:vertAlign w:val="superscript"/>
        </w:rPr>
        <w:t>,*</w:t>
      </w:r>
    </w:p>
    <w:p w14:paraId="5B04F7A2" w14:textId="77777777" w:rsidR="00F14FF3" w:rsidRDefault="00F14FF3" w:rsidP="00F14FF3">
      <w:pPr>
        <w:spacing w:after="0" w:line="240" w:lineRule="auto"/>
        <w:contextualSpacing/>
      </w:pPr>
    </w:p>
    <w:p w14:paraId="068839C3" w14:textId="3DC7B39C" w:rsidR="006B5271" w:rsidRDefault="006B5271" w:rsidP="00F14FF3">
      <w:pPr>
        <w:spacing w:after="0" w:line="240" w:lineRule="auto"/>
        <w:contextualSpacing/>
      </w:pPr>
      <w:r w:rsidRPr="00F14FF3">
        <w:rPr>
          <w:vertAlign w:val="superscript"/>
        </w:rPr>
        <w:t>a</w:t>
      </w:r>
      <w:r w:rsidR="00F14FF3">
        <w:rPr>
          <w:vertAlign w:val="superscript"/>
        </w:rPr>
        <w:t xml:space="preserve"> </w:t>
      </w:r>
      <w:r w:rsidRPr="006B5271">
        <w:t>George W. Woodruff School of Mechanical Engineering, Institute for Electronics and Nanotechnology, Georgia Institute of Technology, Atlanta, GA 30332, USA.</w:t>
      </w:r>
    </w:p>
    <w:p w14:paraId="42105D9E" w14:textId="3142305B" w:rsidR="006B5271" w:rsidRDefault="006B5271" w:rsidP="00F14FF3">
      <w:pPr>
        <w:spacing w:after="0" w:line="240" w:lineRule="auto"/>
        <w:contextualSpacing/>
      </w:pPr>
      <w:r w:rsidRPr="00F14FF3">
        <w:rPr>
          <w:vertAlign w:val="superscript"/>
        </w:rPr>
        <w:t>b</w:t>
      </w:r>
      <w:r w:rsidR="00F14FF3">
        <w:rPr>
          <w:vertAlign w:val="superscript"/>
        </w:rPr>
        <w:t xml:space="preserve"> </w:t>
      </w:r>
      <w:r w:rsidRPr="006B5271">
        <w:t>Wallace H. Coulter Department of Biomedical Engineering, Parker H. Petit Institute for Bioengineering and Biosciences, Georgia Institute of Technology, Atlanta, GA 30332, USA.</w:t>
      </w:r>
    </w:p>
    <w:p w14:paraId="6EB0C44B" w14:textId="5345CDE0" w:rsidR="006B5271" w:rsidRDefault="006B5271" w:rsidP="00F14FF3">
      <w:pPr>
        <w:spacing w:after="0" w:line="240" w:lineRule="auto"/>
        <w:contextualSpacing/>
      </w:pPr>
      <w:r w:rsidRPr="00F14FF3">
        <w:rPr>
          <w:vertAlign w:val="superscript"/>
        </w:rPr>
        <w:t>c</w:t>
      </w:r>
      <w:r w:rsidR="00F14FF3">
        <w:rPr>
          <w:vertAlign w:val="superscript"/>
        </w:rPr>
        <w:t xml:space="preserve"> </w:t>
      </w:r>
      <w:r w:rsidRPr="006B5271">
        <w:t>Center for Human-Centric Interfaces and Engineering, Neural Engineering Center, Institute for Materials, Institute for Robotics and Intelligent Machines, Georgia Institute of Technology, Atlanta, GA 30332, USA.</w:t>
      </w:r>
    </w:p>
    <w:p w14:paraId="39B5D0E9" w14:textId="70AECDCD" w:rsidR="006B5271" w:rsidRDefault="006B5271" w:rsidP="00F14FF3">
      <w:pPr>
        <w:spacing w:after="0" w:line="240" w:lineRule="auto"/>
        <w:contextualSpacing/>
      </w:pPr>
      <w:r w:rsidRPr="00F14FF3">
        <w:rPr>
          <w:vertAlign w:val="superscript"/>
        </w:rPr>
        <w:t>d</w:t>
      </w:r>
      <w:r w:rsidR="00F14FF3">
        <w:rPr>
          <w:vertAlign w:val="superscript"/>
        </w:rPr>
        <w:t xml:space="preserve"> </w:t>
      </w:r>
      <w:r w:rsidR="00F14FF3">
        <w:t>Institute for Robotics and Intelligent Machines, Georgia Institute of Technology, Atlanta, GA 30332, USA.</w:t>
      </w:r>
    </w:p>
    <w:p w14:paraId="7D1A2CF3" w14:textId="11148265" w:rsidR="007315B2" w:rsidRPr="007315B2" w:rsidRDefault="007315B2" w:rsidP="00F14FF3">
      <w:pPr>
        <w:spacing w:after="0" w:line="240" w:lineRule="auto"/>
        <w:contextualSpacing/>
      </w:pPr>
      <w:r w:rsidRPr="007315B2">
        <w:rPr>
          <w:vertAlign w:val="superscript"/>
        </w:rPr>
        <w:t>e</w:t>
      </w:r>
      <w:r>
        <w:t xml:space="preserve"> Adaptive Robotic Manipulation Lab, </w:t>
      </w:r>
      <w:r w:rsidRPr="007315B2">
        <w:t>Georgia Institute of Technology, Atlanta, GA 30332, USA.</w:t>
      </w:r>
    </w:p>
    <w:p w14:paraId="311C3018" w14:textId="7FB53A8B" w:rsidR="006B5271" w:rsidRDefault="00F14FF3" w:rsidP="00F14FF3">
      <w:pPr>
        <w:spacing w:after="0" w:line="240" w:lineRule="auto"/>
        <w:contextualSpacing/>
      </w:pPr>
      <w:r>
        <w:t xml:space="preserve">* </w:t>
      </w:r>
      <w:r w:rsidR="006B5271" w:rsidRPr="006B5271">
        <w:t>Corresponding author: whyeo@gatech.edu (W.-H.Y.)</w:t>
      </w:r>
    </w:p>
    <w:p w14:paraId="6693DD1B" w14:textId="51964354" w:rsidR="00F14FF3" w:rsidRDefault="00F14FF3" w:rsidP="00F14FF3">
      <w:pPr>
        <w:spacing w:after="0" w:line="240" w:lineRule="auto"/>
        <w:contextualSpacing/>
      </w:pPr>
    </w:p>
    <w:p w14:paraId="0CA1C449" w14:textId="22FCEE43" w:rsidR="00F14FF3" w:rsidRDefault="00F14FF3" w:rsidP="00F14FF3">
      <w:pPr>
        <w:spacing w:after="0" w:line="240" w:lineRule="auto"/>
        <w:contextualSpacing/>
        <w:rPr>
          <w:b/>
          <w:bCs/>
        </w:rPr>
      </w:pPr>
      <w:r w:rsidRPr="007315B2">
        <w:rPr>
          <w:b/>
          <w:bCs/>
        </w:rPr>
        <w:t>Abstract</w:t>
      </w:r>
    </w:p>
    <w:p w14:paraId="5C4D3A2F" w14:textId="77777777" w:rsidR="00400BA8" w:rsidRPr="007315B2" w:rsidRDefault="00400BA8" w:rsidP="00F14FF3">
      <w:pPr>
        <w:spacing w:after="0" w:line="240" w:lineRule="auto"/>
        <w:contextualSpacing/>
        <w:rPr>
          <w:b/>
          <w:bCs/>
        </w:rPr>
      </w:pPr>
    </w:p>
    <w:p w14:paraId="59F91FB9" w14:textId="5C17A1FF" w:rsidR="005778EA" w:rsidRDefault="007315B2" w:rsidP="005778EA">
      <w:pPr>
        <w:spacing w:after="0" w:line="240" w:lineRule="auto"/>
        <w:contextualSpacing/>
      </w:pPr>
      <w:r w:rsidRPr="007315B2">
        <w:t xml:space="preserve">Recent technological advancements in soft actuators, flexible electronics, and </w:t>
      </w:r>
      <w:r w:rsidR="00A61B65">
        <w:t>data acquisition</w:t>
      </w:r>
      <w:r w:rsidR="00FC0B77">
        <w:t xml:space="preserve"> </w:t>
      </w:r>
      <w:r w:rsidR="00A61B65">
        <w:t xml:space="preserve">systems </w:t>
      </w:r>
      <w:r w:rsidR="00FC0B77" w:rsidRPr="007315B2">
        <w:t>ha</w:t>
      </w:r>
      <w:r w:rsidR="00FC0B77">
        <w:t>ve</w:t>
      </w:r>
      <w:r w:rsidRPr="007315B2">
        <w:t xml:space="preserve"> enabled the creation of a portable, low cost, and unobtrusive wearable sens</w:t>
      </w:r>
      <w:r w:rsidR="00A61B65">
        <w:t>ing</w:t>
      </w:r>
      <w:r w:rsidRPr="007315B2">
        <w:t xml:space="preserve"> glove that is </w:t>
      </w:r>
      <w:r w:rsidR="00515700">
        <w:t xml:space="preserve">can be </w:t>
      </w:r>
      <w:r w:rsidRPr="007315B2">
        <w:t>used in conjunction with a sensory feedback device. Th</w:t>
      </w:r>
      <w:r w:rsidR="00DC33AE">
        <w:t>e</w:t>
      </w:r>
      <w:r w:rsidRPr="007315B2">
        <w:t xml:space="preserve"> </w:t>
      </w:r>
      <w:r w:rsidR="00AB0318">
        <w:t>combination</w:t>
      </w:r>
      <w:r w:rsidR="00DC33AE">
        <w:t xml:space="preserve"> of a wearable sensing glove and a sensory feedback device </w:t>
      </w:r>
      <w:r w:rsidRPr="007315B2">
        <w:t>advance</w:t>
      </w:r>
      <w:r w:rsidR="00AB0318">
        <w:t>s</w:t>
      </w:r>
      <w:r w:rsidRPr="007315B2">
        <w:t xml:space="preserve"> the status quo </w:t>
      </w:r>
      <w:r w:rsidR="00DC33AE">
        <w:t>in</w:t>
      </w:r>
      <w:r w:rsidRPr="007315B2">
        <w:t xml:space="preserve"> healthcare, prosthetics, </w:t>
      </w:r>
      <w:r w:rsidR="00DC33AE">
        <w:t xml:space="preserve">robotics, </w:t>
      </w:r>
      <w:r w:rsidRPr="007315B2">
        <w:t xml:space="preserve">and </w:t>
      </w:r>
      <w:r w:rsidR="00DC33AE">
        <w:t>virtual reality applications</w:t>
      </w:r>
      <w:r w:rsidRPr="007315B2">
        <w:t xml:space="preserve">. </w:t>
      </w:r>
      <w:r w:rsidR="00AB0318" w:rsidRPr="00595DB3">
        <w:t>Th</w:t>
      </w:r>
      <w:r w:rsidR="00C5258E">
        <w:t>is combination</w:t>
      </w:r>
      <w:r w:rsidR="00AB0318" w:rsidRPr="00595DB3">
        <w:t xml:space="preserve"> has</w:t>
      </w:r>
      <w:r w:rsidRPr="00595DB3">
        <w:t xml:space="preserve"> emerged as a promising paradigm to enhance the care provided to patients with neurological and musculoskeletal conditions.</w:t>
      </w:r>
      <w:r w:rsidR="00595DB3">
        <w:t xml:space="preserve"> </w:t>
      </w:r>
      <w:r w:rsidR="005778EA">
        <w:t>This paper includes the most up-to-date materials, sensors, actuators, and system-packaging technologies</w:t>
      </w:r>
      <w:r w:rsidR="00595DB3">
        <w:t xml:space="preserve"> used</w:t>
      </w:r>
      <w:r w:rsidR="005778EA">
        <w:t xml:space="preserve"> to develop a wearable sensing glove and sensory feedback device.</w:t>
      </w:r>
      <w:del w:id="0" w:author="Carl" w:date="2021-03-28T13:58:00Z">
        <w:r w:rsidR="005778EA" w:rsidDel="00553D34">
          <w:delText xml:space="preserve"> </w:delText>
        </w:r>
      </w:del>
      <w:ins w:id="1" w:author="Carl" w:date="2021-03-28T13:57:00Z">
        <w:r w:rsidR="00553D34">
          <w:t xml:space="preserve"> </w:t>
        </w:r>
      </w:ins>
      <w:ins w:id="2" w:author="Carl" w:date="2021-03-28T13:58:00Z">
        <w:r w:rsidR="00553D34">
          <w:t>T</w:t>
        </w:r>
      </w:ins>
      <w:ins w:id="3" w:author="Carl" w:date="2021-03-28T13:57:00Z">
        <w:r w:rsidR="00553D34" w:rsidRPr="00553D34">
          <w:t>his paper will focus on</w:t>
        </w:r>
      </w:ins>
      <w:ins w:id="4" w:author="Carl" w:date="2021-03-28T13:58:00Z">
        <w:r w:rsidR="00553D34">
          <w:t xml:space="preserve"> technologies use</w:t>
        </w:r>
      </w:ins>
      <w:ins w:id="5" w:author="Carl" w:date="2021-03-28T13:59:00Z">
        <w:r w:rsidR="00553D34">
          <w:t>d to develop</w:t>
        </w:r>
      </w:ins>
      <w:ins w:id="6" w:author="Carl" w:date="2021-03-28T13:57:00Z">
        <w:r w:rsidR="00553D34" w:rsidRPr="00553D34">
          <w:t xml:space="preserve"> pressure, strain, and temperature sensors</w:t>
        </w:r>
      </w:ins>
      <w:ins w:id="7" w:author="Carl" w:date="2021-03-28T13:59:00Z">
        <w:r w:rsidR="00553D34">
          <w:t xml:space="preserve"> that have been </w:t>
        </w:r>
      </w:ins>
      <w:ins w:id="8" w:author="Carl" w:date="2021-03-28T13:57:00Z">
        <w:r w:rsidR="00553D34" w:rsidRPr="00553D34">
          <w:t>mounted on a wearable sensing glove</w:t>
        </w:r>
      </w:ins>
      <w:ins w:id="9" w:author="Carl" w:date="2021-03-28T13:59:00Z">
        <w:r w:rsidR="00553D34">
          <w:t xml:space="preserve">. </w:t>
        </w:r>
      </w:ins>
      <w:r w:rsidR="005778EA">
        <w:t>Details of the mechanical, electrical, system architecture, and material properties are discussed</w:t>
      </w:r>
      <w:ins w:id="10" w:author="Carl" w:date="2021-03-28T13:59:00Z">
        <w:r w:rsidR="00553D34">
          <w:t xml:space="preserve"> in detail</w:t>
        </w:r>
      </w:ins>
      <w:del w:id="11" w:author="Carl" w:date="2021-03-28T13:55:00Z">
        <w:r w:rsidR="005778EA" w:rsidDel="00553D34">
          <w:delText xml:space="preserve"> regarding their application in healthcare, prosthetics, and rehabilitation</w:delText>
        </w:r>
      </w:del>
      <w:r w:rsidR="005778EA">
        <w:t>.</w:t>
      </w:r>
      <w:ins w:id="12" w:author="Carl" w:date="2021-03-28T13:55:00Z">
        <w:r w:rsidR="00553D34">
          <w:t xml:space="preserve"> </w:t>
        </w:r>
      </w:ins>
      <w:del w:id="13" w:author="Carl" w:date="2021-03-28T13:57:00Z">
        <w:r w:rsidR="005778EA" w:rsidDel="00553D34">
          <w:delText xml:space="preserve"> </w:delText>
        </w:r>
      </w:del>
      <w:r w:rsidR="00D60876">
        <w:t>T</w:t>
      </w:r>
      <w:r w:rsidR="005778EA">
        <w:t>he limitations of the current m</w:t>
      </w:r>
      <w:r w:rsidR="00D60876">
        <w:t>ethods</w:t>
      </w:r>
      <w:r w:rsidR="005778EA">
        <w:t xml:space="preserve"> and technologies are discussed, as well as the key challenges and the future direction of </w:t>
      </w:r>
      <w:r w:rsidR="00D60876">
        <w:t>these technologies.</w:t>
      </w:r>
      <w:r w:rsidR="005778EA">
        <w:t xml:space="preserve"> Overall, this paper presents an all-inclusive review of the technologies used to develop a wearable sensing glove and a sensory feedback device.</w:t>
      </w:r>
    </w:p>
    <w:p w14:paraId="2D4D8DD5" w14:textId="77777777" w:rsidR="00AB0318" w:rsidRDefault="00AB0318" w:rsidP="00F14FF3">
      <w:pPr>
        <w:spacing w:after="0" w:line="240" w:lineRule="auto"/>
        <w:contextualSpacing/>
      </w:pPr>
    </w:p>
    <w:p w14:paraId="2A1F09EF" w14:textId="77777777" w:rsidR="00AB0318" w:rsidRDefault="00AB0318" w:rsidP="00F14FF3">
      <w:pPr>
        <w:spacing w:after="0" w:line="240" w:lineRule="auto"/>
        <w:contextualSpacing/>
      </w:pPr>
    </w:p>
    <w:p w14:paraId="3F082EE9" w14:textId="37FC6E7F" w:rsidR="00F14FF3" w:rsidRDefault="00F14FF3" w:rsidP="00F14FF3">
      <w:pPr>
        <w:spacing w:after="0" w:line="240" w:lineRule="auto"/>
        <w:contextualSpacing/>
      </w:pPr>
    </w:p>
    <w:p w14:paraId="6CEE630D" w14:textId="77777777" w:rsidR="00595DB3" w:rsidRDefault="00595DB3" w:rsidP="00595DB3">
      <w:pPr>
        <w:spacing w:after="0" w:line="240" w:lineRule="auto"/>
        <w:contextualSpacing/>
        <w:rPr>
          <w:b/>
          <w:bCs/>
        </w:rPr>
      </w:pPr>
    </w:p>
    <w:p w14:paraId="0847A7EB" w14:textId="77777777" w:rsidR="00595DB3" w:rsidRDefault="00595DB3" w:rsidP="00595DB3">
      <w:pPr>
        <w:spacing w:after="0" w:line="240" w:lineRule="auto"/>
        <w:contextualSpacing/>
        <w:rPr>
          <w:b/>
          <w:bCs/>
        </w:rPr>
      </w:pPr>
    </w:p>
    <w:p w14:paraId="1A093E8C" w14:textId="77777777" w:rsidR="00595DB3" w:rsidRDefault="00595DB3" w:rsidP="00595DB3">
      <w:pPr>
        <w:spacing w:after="0" w:line="240" w:lineRule="auto"/>
        <w:contextualSpacing/>
        <w:rPr>
          <w:b/>
          <w:bCs/>
        </w:rPr>
      </w:pPr>
    </w:p>
    <w:p w14:paraId="7DAA27F8" w14:textId="77777777" w:rsidR="00595DB3" w:rsidRDefault="00595DB3" w:rsidP="00595DB3">
      <w:pPr>
        <w:spacing w:after="0" w:line="240" w:lineRule="auto"/>
        <w:contextualSpacing/>
        <w:rPr>
          <w:b/>
          <w:bCs/>
        </w:rPr>
      </w:pPr>
    </w:p>
    <w:p w14:paraId="2BED7048" w14:textId="77777777" w:rsidR="00595DB3" w:rsidRDefault="00595DB3" w:rsidP="00595DB3">
      <w:pPr>
        <w:spacing w:after="0" w:line="240" w:lineRule="auto"/>
        <w:contextualSpacing/>
        <w:rPr>
          <w:b/>
          <w:bCs/>
        </w:rPr>
      </w:pPr>
    </w:p>
    <w:p w14:paraId="48F0CAAB" w14:textId="77777777" w:rsidR="00595DB3" w:rsidRDefault="00595DB3" w:rsidP="00595DB3">
      <w:pPr>
        <w:spacing w:after="0" w:line="240" w:lineRule="auto"/>
        <w:contextualSpacing/>
        <w:rPr>
          <w:b/>
          <w:bCs/>
        </w:rPr>
      </w:pPr>
    </w:p>
    <w:p w14:paraId="70044A82" w14:textId="77777777" w:rsidR="00595DB3" w:rsidRDefault="00595DB3" w:rsidP="00595DB3">
      <w:pPr>
        <w:spacing w:after="0" w:line="240" w:lineRule="auto"/>
        <w:contextualSpacing/>
        <w:rPr>
          <w:b/>
          <w:bCs/>
        </w:rPr>
      </w:pPr>
    </w:p>
    <w:p w14:paraId="2E173A8F" w14:textId="6FAB5483" w:rsidR="007315B2" w:rsidRDefault="00F14FF3" w:rsidP="00595DB3">
      <w:pPr>
        <w:spacing w:after="0" w:line="240" w:lineRule="auto"/>
        <w:contextualSpacing/>
      </w:pPr>
      <w:r w:rsidRPr="007315B2">
        <w:rPr>
          <w:b/>
          <w:bCs/>
        </w:rPr>
        <w:t>Keyboards:</w:t>
      </w:r>
      <w:r>
        <w:t xml:space="preserve"> Wearable sensor glove, Sensory transfer device, Sensor glove, Data glove</w:t>
      </w:r>
      <w:r w:rsidR="00DC33AE">
        <w:t>, Feedback devi</w:t>
      </w:r>
      <w:r w:rsidR="00AB0318">
        <w:t>ce</w:t>
      </w:r>
      <w:r w:rsidR="007315B2">
        <w:br w:type="page"/>
      </w:r>
    </w:p>
    <w:p w14:paraId="0BC95067" w14:textId="78F36C99" w:rsidR="007315B2" w:rsidRDefault="007315B2" w:rsidP="00F14FF3">
      <w:pPr>
        <w:spacing w:after="0" w:line="240" w:lineRule="auto"/>
        <w:contextualSpacing/>
        <w:rPr>
          <w:b/>
          <w:bCs/>
        </w:rPr>
      </w:pPr>
      <w:r w:rsidRPr="00635637">
        <w:rPr>
          <w:b/>
          <w:bCs/>
        </w:rPr>
        <w:lastRenderedPageBreak/>
        <w:t>1. Introduction</w:t>
      </w:r>
    </w:p>
    <w:p w14:paraId="2D9A2C8F" w14:textId="77777777" w:rsidR="00400BA8" w:rsidRPr="00635637" w:rsidRDefault="00400BA8" w:rsidP="00F14FF3">
      <w:pPr>
        <w:spacing w:after="0" w:line="240" w:lineRule="auto"/>
        <w:contextualSpacing/>
        <w:rPr>
          <w:b/>
          <w:bCs/>
        </w:rPr>
      </w:pPr>
    </w:p>
    <w:p w14:paraId="683D75D8" w14:textId="776D6652" w:rsidR="00E63869" w:rsidRDefault="00EA3C91" w:rsidP="00595DB3">
      <w:pPr>
        <w:spacing w:after="0" w:line="240" w:lineRule="auto"/>
        <w:contextualSpacing/>
      </w:pPr>
      <w:r>
        <w:t xml:space="preserve">During the last half century, technology </w:t>
      </w:r>
      <w:r w:rsidR="00430DDC">
        <w:t xml:space="preserve">has rapidly </w:t>
      </w:r>
      <w:r>
        <w:t>advanced</w:t>
      </w:r>
      <w:r w:rsidR="00430DDC">
        <w:t xml:space="preserve"> allowing us to </w:t>
      </w:r>
      <w:r w:rsidR="002D0B16">
        <w:t xml:space="preserve">build </w:t>
      </w:r>
      <w:r w:rsidR="00430DDC">
        <w:t>wearable devices to measure, enhance, and improve the interaction</w:t>
      </w:r>
      <w:r w:rsidR="002D0B16">
        <w:t>s</w:t>
      </w:r>
      <w:r w:rsidR="00430DDC">
        <w:t xml:space="preserve"> between our body and the environment.</w:t>
      </w:r>
      <w:r w:rsidR="00365C72">
        <w:t xml:space="preserve"> </w:t>
      </w:r>
      <w:r w:rsidR="00172642">
        <w:t>Out of all our body parts, o</w:t>
      </w:r>
      <w:r w:rsidR="00365C72">
        <w:t>ur hands are</w:t>
      </w:r>
      <w:r w:rsidR="00394D25">
        <w:t xml:space="preserve"> one of</w:t>
      </w:r>
      <w:r w:rsidR="00365C72">
        <w:t xml:space="preserve"> the</w:t>
      </w:r>
      <w:r w:rsidR="00711A39">
        <w:t xml:space="preserve"> </w:t>
      </w:r>
      <w:r w:rsidR="00F15D28">
        <w:t>most important</w:t>
      </w:r>
      <w:r w:rsidR="00711A39">
        <w:t xml:space="preserve"> tool</w:t>
      </w:r>
      <w:r w:rsidR="00394D25">
        <w:t>s</w:t>
      </w:r>
      <w:r w:rsidR="00711A39">
        <w:t xml:space="preserve"> we use to interact</w:t>
      </w:r>
      <w:r w:rsidR="00365C72">
        <w:t xml:space="preserve"> with and manipulate</w:t>
      </w:r>
      <w:r w:rsidR="00711A39">
        <w:t xml:space="preserve"> our environment</w:t>
      </w:r>
      <w:r w:rsidR="00365C72">
        <w:t>.</w:t>
      </w:r>
      <w:r w:rsidR="00394D25">
        <w:t xml:space="preserve"> </w:t>
      </w:r>
      <w:r w:rsidR="00E63869">
        <w:t>For that reason, researchers have developed</w:t>
      </w:r>
      <w:r w:rsidR="009C6F08">
        <w:t xml:space="preserve"> a</w:t>
      </w:r>
      <w:r w:rsidR="00F15D28">
        <w:t xml:space="preserve"> wearable sensing glove</w:t>
      </w:r>
      <w:r w:rsidR="00083017">
        <w:t xml:space="preserve"> (WSG)</w:t>
      </w:r>
      <w:r w:rsidR="00E63869">
        <w:t>, which</w:t>
      </w:r>
      <w:r w:rsidR="002D0B16">
        <w:t xml:space="preserve"> </w:t>
      </w:r>
      <w:r w:rsidR="00D300C1">
        <w:t xml:space="preserve">is a wearable device worn on the hand that includes sensors to measure the interaction between our hands and the surrounding environment. </w:t>
      </w:r>
      <w:r w:rsidR="00E63869">
        <w:t>A</w:t>
      </w:r>
      <w:r w:rsidR="00D300C1">
        <w:t xml:space="preserve"> </w:t>
      </w:r>
      <w:r w:rsidR="00083017">
        <w:t>WSG</w:t>
      </w:r>
      <w:r w:rsidR="00E63869">
        <w:t xml:space="preserve"> can utilize a sensor</w:t>
      </w:r>
      <w:r w:rsidR="00D300C1">
        <w:t xml:space="preserve"> to measure some of the following</w:t>
      </w:r>
      <w:ins w:id="14" w:author="Carl" w:date="2021-03-28T14:32:00Z">
        <w:r w:rsidR="00E368EE">
          <w:t>, but not limited to,</w:t>
        </w:r>
      </w:ins>
      <w:r w:rsidR="00D300C1">
        <w:t xml:space="preserve"> parameters: motion, position, temperature, pressure, contact, </w:t>
      </w:r>
      <w:r w:rsidR="0003610C">
        <w:t>relative finger location</w:t>
      </w:r>
      <w:r w:rsidR="00E63869">
        <w:t>, and various other variables</w:t>
      </w:r>
      <w:r w:rsidR="0003610C">
        <w:t xml:space="preserve">. </w:t>
      </w:r>
    </w:p>
    <w:p w14:paraId="342175BE" w14:textId="77777777" w:rsidR="00E63869" w:rsidRDefault="00E63869" w:rsidP="00595DB3">
      <w:pPr>
        <w:spacing w:after="0" w:line="240" w:lineRule="auto"/>
        <w:contextualSpacing/>
      </w:pPr>
    </w:p>
    <w:p w14:paraId="4FCB1BEC" w14:textId="28B76DEC" w:rsidR="00E06802" w:rsidRDefault="009C6F08" w:rsidP="00172642">
      <w:pPr>
        <w:spacing w:after="0" w:line="240" w:lineRule="auto"/>
        <w:contextualSpacing/>
        <w:rPr>
          <w:ins w:id="15" w:author="Carl" w:date="2021-03-28T17:37:00Z"/>
        </w:rPr>
      </w:pPr>
      <w:r>
        <w:t>N</w:t>
      </w:r>
      <w:r w:rsidRPr="009C6F08">
        <w:t>umerous applications have arisen</w:t>
      </w:r>
      <w:r>
        <w:t xml:space="preserve"> over the past thirty years</w:t>
      </w:r>
      <w:r w:rsidRPr="009C6F08">
        <w:t xml:space="preserve"> that require the use of a </w:t>
      </w:r>
      <w:r w:rsidR="00083017">
        <w:t>WSG</w:t>
      </w:r>
      <w:ins w:id="16" w:author="Carl" w:date="2021-03-28T14:48:00Z">
        <w:r w:rsidR="005A3DF4">
          <w:t xml:space="preserve">: </w:t>
        </w:r>
      </w:ins>
      <w:ins w:id="17" w:author="Carl" w:date="2021-03-28T14:34:00Z">
        <w:r w:rsidR="00E368EE">
          <w:t xml:space="preserve">virtual reality applications, </w:t>
        </w:r>
      </w:ins>
      <w:ins w:id="18" w:author="Carl" w:date="2021-03-28T14:40:00Z">
        <w:r w:rsidR="00E368EE">
          <w:t>sign language detection</w:t>
        </w:r>
      </w:ins>
      <w:ins w:id="19" w:author="Carl" w:date="2021-03-28T14:41:00Z">
        <w:r w:rsidR="00E368EE">
          <w:t xml:space="preserve"> and digitization</w:t>
        </w:r>
      </w:ins>
      <w:ins w:id="20" w:author="Carl" w:date="2021-03-28T14:37:00Z">
        <w:r w:rsidR="00E368EE">
          <w:t xml:space="preserve">, and </w:t>
        </w:r>
      </w:ins>
      <w:ins w:id="21" w:author="Carl" w:date="2021-03-28T14:41:00Z">
        <w:r w:rsidR="00E368EE">
          <w:t>healthcare diagnostics</w:t>
        </w:r>
      </w:ins>
      <w:r w:rsidR="00250C7B">
        <w:t xml:space="preserve"> </w:t>
      </w:r>
      <w:r w:rsidR="00250C7B">
        <w:fldChar w:fldCharType="begin"/>
      </w:r>
      <w:r w:rsidR="00250C7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50C7B">
        <w:fldChar w:fldCharType="separate"/>
      </w:r>
      <w:r w:rsidR="00250C7B">
        <w:rPr>
          <w:noProof/>
        </w:rPr>
        <w:t>(Dipietro et al. 2008)</w:t>
      </w:r>
      <w:r w:rsidR="00250C7B">
        <w:fldChar w:fldCharType="end"/>
      </w:r>
      <w:r w:rsidR="00250C7B">
        <w:t>.</w:t>
      </w:r>
      <w:r w:rsidR="00E63869">
        <w:t xml:space="preserve"> </w:t>
      </w:r>
      <w:ins w:id="22" w:author="Carl" w:date="2021-03-28T14:48:00Z">
        <w:r w:rsidR="005A3DF4">
          <w:t>T</w:t>
        </w:r>
      </w:ins>
      <w:ins w:id="23" w:author="Carl" w:date="2021-03-28T14:45:00Z">
        <w:r w:rsidR="005A3DF4">
          <w:t xml:space="preserve">here are commercial </w:t>
        </w:r>
      </w:ins>
      <w:ins w:id="24" w:author="Carl" w:date="2021-03-28T14:48:00Z">
        <w:r w:rsidR="005A3DF4">
          <w:t>WSGs on the market today that</w:t>
        </w:r>
      </w:ins>
      <w:ins w:id="25" w:author="Carl" w:date="2021-03-28T14:58:00Z">
        <w:r w:rsidR="00FB3BD6">
          <w:t xml:space="preserve"> are designed for</w:t>
        </w:r>
      </w:ins>
      <w:ins w:id="26" w:author="Carl" w:date="2021-03-28T14:56:00Z">
        <w:r w:rsidR="00F6046D">
          <w:t xml:space="preserve"> </w:t>
        </w:r>
      </w:ins>
      <w:ins w:id="27" w:author="Carl" w:date="2021-03-28T14:52:00Z">
        <w:r w:rsidR="00F6046D">
          <w:t xml:space="preserve">these applications </w:t>
        </w:r>
      </w:ins>
      <w:ins w:id="28" w:author="Carl" w:date="2021-03-28T15:12:00Z">
        <w:r w:rsidR="002E2383">
          <w:t xml:space="preserve">and this commercial availability </w:t>
        </w:r>
      </w:ins>
      <w:ins w:id="29" w:author="Carl" w:date="2021-03-28T14:52:00Z">
        <w:r w:rsidR="00F6046D">
          <w:t>demonstrates</w:t>
        </w:r>
      </w:ins>
      <w:ins w:id="30" w:author="Carl" w:date="2021-03-28T14:45:00Z">
        <w:r w:rsidR="005A3DF4">
          <w:t xml:space="preserve"> the maturity </w:t>
        </w:r>
      </w:ins>
      <w:ins w:id="31" w:author="Carl" w:date="2021-03-28T14:46:00Z">
        <w:r w:rsidR="005A3DF4">
          <w:t xml:space="preserve">of WSGs for </w:t>
        </w:r>
      </w:ins>
      <w:ins w:id="32" w:author="Carl" w:date="2021-03-28T14:52:00Z">
        <w:r w:rsidR="00F6046D">
          <w:t>certain</w:t>
        </w:r>
      </w:ins>
      <w:ins w:id="33" w:author="Carl" w:date="2021-03-28T14:46:00Z">
        <w:r w:rsidR="005A3DF4">
          <w:t xml:space="preserve"> </w:t>
        </w:r>
      </w:ins>
      <w:ins w:id="34" w:author="Carl" w:date="2021-03-28T14:45:00Z">
        <w:r w:rsidR="005A3DF4">
          <w:t>applications</w:t>
        </w:r>
      </w:ins>
      <w:ins w:id="35" w:author="Carl" w:date="2021-03-28T14:46:00Z">
        <w:r w:rsidR="005A3DF4">
          <w:t xml:space="preserve">. </w:t>
        </w:r>
      </w:ins>
      <w:commentRangeStart w:id="36"/>
      <w:del w:id="37" w:author="Carl" w:date="2021-03-28T15:02:00Z">
        <w:r w:rsidR="00984E74" w:rsidDel="00FB3BD6">
          <w:delText>However</w:delText>
        </w:r>
      </w:del>
      <w:commentRangeEnd w:id="36"/>
      <w:ins w:id="38" w:author="Carl" w:date="2021-03-28T15:02:00Z">
        <w:r w:rsidR="00FB3BD6">
          <w:t>However,</w:t>
        </w:r>
      </w:ins>
      <w:r w:rsidR="00DF60D4">
        <w:rPr>
          <w:rStyle w:val="CommentReference"/>
        </w:rPr>
        <w:commentReference w:id="36"/>
      </w:r>
      <w:del w:id="39" w:author="Carl" w:date="2021-03-28T15:02:00Z">
        <w:r w:rsidR="00984E74" w:rsidDel="00FB3BD6">
          <w:delText>,</w:delText>
        </w:r>
      </w:del>
      <w:r w:rsidR="00984E74">
        <w:t xml:space="preserve"> </w:t>
      </w:r>
      <w:r w:rsidR="00E63869">
        <w:t>there is a large</w:t>
      </w:r>
      <w:ins w:id="40" w:author="Carl" w:date="2021-03-28T14:58:00Z">
        <w:r w:rsidR="00FB3BD6">
          <w:t>,</w:t>
        </w:r>
      </w:ins>
      <w:del w:id="41" w:author="Carl" w:date="2021-03-28T14:58:00Z">
        <w:r w:rsidR="00E63869" w:rsidDel="00FB3BD6">
          <w:delText xml:space="preserve"> and</w:delText>
        </w:r>
      </w:del>
      <w:r w:rsidR="00984E74">
        <w:t xml:space="preserve"> growing</w:t>
      </w:r>
      <w:ins w:id="42" w:author="Carl" w:date="2021-03-28T14:58:00Z">
        <w:r w:rsidR="00FB3BD6">
          <w:t>, and unmet</w:t>
        </w:r>
      </w:ins>
      <w:r w:rsidR="00984E74">
        <w:t xml:space="preserve"> need for a device </w:t>
      </w:r>
      <w:r w:rsidR="004F76E2">
        <w:t>to</w:t>
      </w:r>
      <w:r w:rsidR="00984E74">
        <w:t xml:space="preserve"> transfer</w:t>
      </w:r>
      <w:del w:id="43" w:author="Carl" w:date="2021-03-28T14:56:00Z">
        <w:r w:rsidR="00347467" w:rsidDel="00F6046D">
          <w:delText xml:space="preserve"> or </w:delText>
        </w:r>
        <w:commentRangeStart w:id="44"/>
        <w:r w:rsidR="00347467" w:rsidDel="00F6046D">
          <w:delText>replicate</w:delText>
        </w:r>
      </w:del>
      <w:commentRangeEnd w:id="44"/>
      <w:r w:rsidR="008A166D">
        <w:rPr>
          <w:rStyle w:val="CommentReference"/>
        </w:rPr>
        <w:commentReference w:id="44"/>
      </w:r>
      <w:r w:rsidR="00984E74">
        <w:t xml:space="preserve"> the sensory information </w:t>
      </w:r>
      <w:r w:rsidR="00E63869">
        <w:t xml:space="preserve">read </w:t>
      </w:r>
      <w:r w:rsidR="00984E74">
        <w:t xml:space="preserve">from </w:t>
      </w:r>
      <w:r w:rsidR="004F76E2">
        <w:t>the</w:t>
      </w:r>
      <w:r w:rsidR="00E63869">
        <w:t xml:space="preserve"> sensors on the</w:t>
      </w:r>
      <w:r w:rsidR="004F76E2">
        <w:t xml:space="preserve"> </w:t>
      </w:r>
      <w:r w:rsidR="00083017">
        <w:t>WSG</w:t>
      </w:r>
      <w:r w:rsidR="00984E74">
        <w:t xml:space="preserve"> </w:t>
      </w:r>
      <w:ins w:id="45" w:author="Carl" w:date="2021-03-28T15:40:00Z">
        <w:r w:rsidR="00B74DE1">
          <w:t xml:space="preserve">and provide feedback </w:t>
        </w:r>
      </w:ins>
      <w:ins w:id="46" w:author="Carl" w:date="2021-03-28T17:35:00Z">
        <w:r w:rsidR="00E06802">
          <w:t xml:space="preserve">to the user </w:t>
        </w:r>
      </w:ins>
      <w:del w:id="47" w:author="Carl" w:date="2021-03-28T15:40:00Z">
        <w:r w:rsidR="00984E74" w:rsidDel="00B74DE1">
          <w:delText>to</w:delText>
        </w:r>
      </w:del>
      <w:ins w:id="48" w:author="Carl" w:date="2021-03-28T15:40:00Z">
        <w:r w:rsidR="00B74DE1">
          <w:t>on</w:t>
        </w:r>
      </w:ins>
      <w:r w:rsidR="00984E74">
        <w:t xml:space="preserve"> another part of the body.</w:t>
      </w:r>
      <w:r w:rsidR="004F76E2">
        <w:t xml:space="preserve"> </w:t>
      </w:r>
      <w:ins w:id="49" w:author="Carl" w:date="2021-03-28T15:15:00Z">
        <w:r w:rsidR="00471196">
          <w:t>Th</w:t>
        </w:r>
      </w:ins>
      <w:ins w:id="50" w:author="Carl" w:date="2021-03-28T15:17:00Z">
        <w:r w:rsidR="00471196">
          <w:t>e</w:t>
        </w:r>
      </w:ins>
      <w:ins w:id="51" w:author="Carl" w:date="2021-03-28T15:15:00Z">
        <w:r w:rsidR="00471196">
          <w:t xml:space="preserve"> need</w:t>
        </w:r>
      </w:ins>
      <w:ins w:id="52" w:author="Carl" w:date="2021-03-28T15:17:00Z">
        <w:r w:rsidR="00471196">
          <w:t xml:space="preserve"> for</w:t>
        </w:r>
      </w:ins>
      <w:ins w:id="53" w:author="Carl" w:date="2021-03-28T15:47:00Z">
        <w:r w:rsidR="0031098E">
          <w:t xml:space="preserve"> this device</w:t>
        </w:r>
      </w:ins>
      <w:ins w:id="54" w:author="Carl" w:date="2021-03-28T15:16:00Z">
        <w:r w:rsidR="00471196">
          <w:t xml:space="preserve"> </w:t>
        </w:r>
      </w:ins>
      <w:del w:id="55" w:author="Carl" w:date="2021-03-28T15:16:00Z">
        <w:r w:rsidR="004F76E2" w:rsidDel="00471196">
          <w:delText>The need for th</w:delText>
        </w:r>
        <w:r w:rsidR="00E63869" w:rsidDel="00471196">
          <w:delText>is</w:delText>
        </w:r>
        <w:r w:rsidR="004F76E2" w:rsidDel="00471196">
          <w:delText xml:space="preserve"> device</w:delText>
        </w:r>
        <w:r w:rsidR="003B5C14" w:rsidDel="00471196">
          <w:delText>,</w:delText>
        </w:r>
        <w:r w:rsidR="00E63869" w:rsidDel="00471196">
          <w:delText xml:space="preserve"> used in conjunction with a </w:delText>
        </w:r>
        <w:r w:rsidR="00083017" w:rsidDel="00471196">
          <w:delText>WSG</w:delText>
        </w:r>
      </w:del>
      <w:del w:id="56" w:author="Carl" w:date="2021-03-28T15:11:00Z">
        <w:r w:rsidR="00E63869" w:rsidDel="002E2383">
          <w:delText>s</w:delText>
        </w:r>
      </w:del>
      <w:del w:id="57" w:author="Carl" w:date="2021-03-28T15:16:00Z">
        <w:r w:rsidR="003B5C14" w:rsidDel="00471196">
          <w:delText>,</w:delText>
        </w:r>
        <w:r w:rsidR="004F76E2" w:rsidDel="00471196">
          <w:delText xml:space="preserve"> </w:delText>
        </w:r>
      </w:del>
      <w:r w:rsidR="004F76E2">
        <w:t xml:space="preserve">arises from </w:t>
      </w:r>
      <w:ins w:id="58" w:author="Carl" w:date="2021-03-28T15:19:00Z">
        <w:r w:rsidR="00471196">
          <w:t xml:space="preserve">the problems </w:t>
        </w:r>
      </w:ins>
      <w:r w:rsidR="004F76E2">
        <w:t>users</w:t>
      </w:r>
      <w:ins w:id="59" w:author="Carl" w:date="2021-03-28T15:20:00Z">
        <w:r w:rsidR="00471196">
          <w:t xml:space="preserve">, </w:t>
        </w:r>
      </w:ins>
      <w:del w:id="60" w:author="Carl" w:date="2021-03-28T15:20:00Z">
        <w:r w:rsidR="004F76E2" w:rsidDel="00471196">
          <w:delText xml:space="preserve"> </w:delText>
        </w:r>
      </w:del>
      <w:r w:rsidR="004F76E2">
        <w:t>who have a form of sensory impairment</w:t>
      </w:r>
      <w:ins w:id="61" w:author="Carl" w:date="2021-03-28T15:20:00Z">
        <w:r w:rsidR="00471196">
          <w:t>, face.</w:t>
        </w:r>
      </w:ins>
      <w:del w:id="62" w:author="Yun Soung Kim" w:date="2021-03-18T20:06:00Z">
        <w:r w:rsidR="004F76E2" w:rsidDel="001C1B7A">
          <w:delText xml:space="preserve">. </w:delText>
        </w:r>
        <w:r w:rsidR="004F76E2" w:rsidRPr="004F76E2" w:rsidDel="001C1B7A">
          <w:delText xml:space="preserve">Sensory impairment </w:delText>
        </w:r>
      </w:del>
      <w:ins w:id="63" w:author="Yun Soung Kim" w:date="2021-03-18T20:06:00Z">
        <w:del w:id="64" w:author="Carl" w:date="2021-03-28T15:20:00Z">
          <w:r w:rsidR="001C1B7A" w:rsidDel="00471196">
            <w:delText>,</w:delText>
          </w:r>
        </w:del>
        <w:r w:rsidR="001C1B7A">
          <w:t xml:space="preserve"> </w:t>
        </w:r>
      </w:ins>
      <w:ins w:id="65" w:author="Carl" w:date="2021-03-28T15:21:00Z">
        <w:r w:rsidR="00471196">
          <w:t>S</w:t>
        </w:r>
      </w:ins>
      <w:ins w:id="66" w:author="Carl" w:date="2021-03-28T15:20:00Z">
        <w:r w:rsidR="00471196">
          <w:t>ensor</w:t>
        </w:r>
      </w:ins>
      <w:ins w:id="67" w:author="Carl" w:date="2021-03-28T15:21:00Z">
        <w:r w:rsidR="00471196">
          <w:t>y impairment</w:t>
        </w:r>
      </w:ins>
      <w:ins w:id="68" w:author="Carl" w:date="2021-03-28T15:22:00Z">
        <w:r w:rsidR="00471196">
          <w:t xml:space="preserve"> </w:t>
        </w:r>
      </w:ins>
      <w:r w:rsidR="00A12772">
        <w:t xml:space="preserve">is “when one of your senses; sight, hearing, smell, touch, taste, and spatial awareness, is no longer normal </w:t>
      </w:r>
      <w:r w:rsidR="00A12772">
        <w:fldChar w:fldCharType="begin"/>
      </w:r>
      <w:r w:rsidR="0075027C">
        <w:instrText xml:space="preserve"> ADDIN EN.CITE &lt;EndNote&gt;&lt;Cite&gt;&lt;Author&gt;Guide&lt;/Author&gt;&lt;Year&gt;2021&lt;/Year&gt;&lt;RecNum&gt;80&lt;/RecNum&gt;&lt;DisplayText&gt;(Guide 2021)&lt;/DisplayText&gt;&lt;record&gt;&lt;rec-number&gt;80&lt;/rec-number&gt;&lt;foreign-keys&gt;&lt;key app="EN" db-id="9tzd5awr0xevfgesp5250eddd20zf5s09zwx" timestamp="1616980116" guid="ea0f33d7-625b-42fb-bb6b-ce8b26051ded"&gt;80&lt;/key&gt;&lt;/foreign-keys&gt;&lt;ref-type name="Web Page"&gt;12&lt;/ref-type&gt;&lt;contributors&gt;&lt;authors&gt;&lt;author&gt;Reading Services Guide&lt;/author&gt;&lt;/authors&gt;&lt;/contributors&gt;&lt;titles&gt;&lt;title&gt;What is Sensory Impairment&lt;/title&gt;&lt;/titles&gt;&lt;pages&gt;What is Sensory Impairement&lt;/pages&gt;&lt;volume&gt;2021&lt;/volume&gt;&lt;number&gt;March 28&lt;/number&gt;&lt;dates&gt;&lt;year&gt;2021&lt;/year&gt;&lt;pub-dates&gt;&lt;date&gt;July 2020&lt;/date&gt;&lt;/pub-dates&gt;&lt;/dates&gt;&lt;pub-location&gt;reading.gov.uk&lt;/pub-location&gt;&lt;publisher&gt;Reading Services Guide&lt;/publisher&gt;&lt;work-type&gt;Web Article&lt;/work-type&gt;&lt;urls&gt;&lt;related-urls&gt;&lt;url&gt;https://servicesguide.reading.gov.uk/kb5/reading/directory/advice.page?id=yjdblhTe_x0&lt;/url&gt;&lt;/related-urls&gt;&lt;/urls&gt;&lt;/record&gt;&lt;/Cite&gt;&lt;/EndNote&gt;</w:instrText>
      </w:r>
      <w:r w:rsidR="00A12772">
        <w:fldChar w:fldCharType="separate"/>
      </w:r>
      <w:r w:rsidR="00A12772">
        <w:rPr>
          <w:noProof/>
        </w:rPr>
        <w:t>(Guide 2021)</w:t>
      </w:r>
      <w:r w:rsidR="00A12772">
        <w:fldChar w:fldCharType="end"/>
      </w:r>
      <w:ins w:id="69" w:author="Carl" w:date="2021-03-28T15:29:00Z">
        <w:r w:rsidR="00F63B3F">
          <w:t>.</w:t>
        </w:r>
      </w:ins>
      <w:r w:rsidR="00A12772">
        <w:t>”</w:t>
      </w:r>
      <w:ins w:id="70" w:author="Carl" w:date="2021-03-28T15:29:00Z">
        <w:r w:rsidR="00F63B3F">
          <w:t xml:space="preserve"> Sensory impairment </w:t>
        </w:r>
      </w:ins>
      <w:ins w:id="71" w:author="Yun Soung Kim" w:date="2021-03-18T20:06:00Z">
        <w:del w:id="72" w:author="Carl" w:date="2021-03-28T15:29:00Z">
          <w:r w:rsidR="001C1B7A" w:rsidDel="00F63B3F">
            <w:delText xml:space="preserve">which </w:delText>
          </w:r>
        </w:del>
      </w:ins>
      <w:r w:rsidR="004F76E2" w:rsidRPr="004F76E2">
        <w:t xml:space="preserve">is a symptom of </w:t>
      </w:r>
      <w:ins w:id="73" w:author="Carl" w:date="2021-03-28T15:29:00Z">
        <w:r w:rsidR="00F63B3F">
          <w:t xml:space="preserve">a </w:t>
        </w:r>
      </w:ins>
      <w:del w:id="74" w:author="Yun Soung Kim" w:date="2021-03-18T20:07:00Z">
        <w:r w:rsidR="004F76E2" w:rsidRPr="004F76E2" w:rsidDel="001C1B7A">
          <w:delText xml:space="preserve">a </w:delText>
        </w:r>
      </w:del>
      <w:r w:rsidR="004F76E2" w:rsidRPr="004F76E2">
        <w:t>variety of neurological conditions</w:t>
      </w:r>
      <w:ins w:id="75" w:author="Carl" w:date="2021-03-28T15:29:00Z">
        <w:r w:rsidR="00F63B3F">
          <w:t>,</w:t>
        </w:r>
      </w:ins>
      <w:r w:rsidR="004F76E2" w:rsidRPr="004F76E2">
        <w:t xml:space="preserve"> such as spinal cord injuries (SCI), cerebral palsy, peripheral neuropathy, sclerosis, and diabetes.</w:t>
      </w:r>
      <w:r w:rsidR="00E06802">
        <w:t xml:space="preserve"> </w:t>
      </w:r>
      <w:del w:id="76" w:author="Carl" w:date="2021-03-28T15:32:00Z">
        <w:r w:rsidR="004F76E2" w:rsidDel="00F63B3F">
          <w:delText>Additionally,</w:delText>
        </w:r>
      </w:del>
      <w:del w:id="77" w:author="Carl" w:date="2021-03-28T17:34:00Z">
        <w:r w:rsidR="004F76E2" w:rsidDel="00E06802">
          <w:delText xml:space="preserve"> </w:delText>
        </w:r>
        <w:r w:rsidR="003B5C14" w:rsidDel="00E06802">
          <w:delText>individuals with a prosthetic</w:delText>
        </w:r>
      </w:del>
      <w:del w:id="78" w:author="Carl" w:date="2021-03-28T15:36:00Z">
        <w:r w:rsidR="003B5C14" w:rsidDel="00B74DE1">
          <w:delText xml:space="preserve"> who have had a limb amputation </w:delText>
        </w:r>
        <w:r w:rsidR="004F76E2" w:rsidRPr="004F76E2" w:rsidDel="00B74DE1">
          <w:delText>face a similar issue</w:delText>
        </w:r>
        <w:r w:rsidR="003B5C14" w:rsidDel="00B74DE1">
          <w:delText xml:space="preserve"> as those with a form of sensory impairment</w:delText>
        </w:r>
        <w:r w:rsidR="00787B97" w:rsidDel="00B74DE1">
          <w:delText>;</w:delText>
        </w:r>
        <w:r w:rsidR="003B5C14" w:rsidDel="00B74DE1">
          <w:delText xml:space="preserve"> </w:delText>
        </w:r>
      </w:del>
      <w:del w:id="79" w:author="Carl" w:date="2021-03-28T17:34:00Z">
        <w:r w:rsidR="003B5C14" w:rsidDel="00E06802">
          <w:delText>they are</w:delText>
        </w:r>
        <w:r w:rsidR="004F76E2" w:rsidRPr="004F76E2" w:rsidDel="00E06802">
          <w:delText xml:space="preserve"> </w:delText>
        </w:r>
        <w:r w:rsidR="004F76E2" w:rsidDel="00E06802">
          <w:delText>currently</w:delText>
        </w:r>
        <w:r w:rsidR="004F76E2" w:rsidRPr="004F76E2" w:rsidDel="00E06802">
          <w:delText xml:space="preserve"> unable to sense or feel</w:delText>
        </w:r>
        <w:r w:rsidR="00787B97" w:rsidDel="00E06802">
          <w:delText xml:space="preserve"> using their prosthetic</w:delText>
        </w:r>
        <w:r w:rsidR="004F76E2" w:rsidRPr="004F76E2" w:rsidDel="00E06802">
          <w:delText>. The lack of tactile, proprioceptive, and temperature feedback from a limb (whether human or artificial) often leads to a feeling of disembodiment</w:delText>
        </w:r>
      </w:del>
      <w:del w:id="80" w:author="Carl" w:date="2021-03-28T15:42:00Z">
        <w:r w:rsidR="004F76E2" w:rsidRPr="004F76E2" w:rsidDel="00B74DE1">
          <w:delText xml:space="preserve"> over the limb</w:delText>
        </w:r>
      </w:del>
      <w:del w:id="81" w:author="Carl" w:date="2021-03-28T17:34:00Z">
        <w:r w:rsidR="00787B97" w:rsidDel="00E06802">
          <w:delText>. This</w:delText>
        </w:r>
        <w:r w:rsidR="004F76E2" w:rsidRPr="004F76E2" w:rsidDel="00E06802">
          <w:delText xml:space="preserve"> result</w:delText>
        </w:r>
        <w:r w:rsidR="00787B97" w:rsidDel="00E06802">
          <w:delText>s</w:delText>
        </w:r>
        <w:r w:rsidR="004F76E2" w:rsidRPr="004F76E2" w:rsidDel="00E06802">
          <w:delText xml:space="preserve"> in</w:delText>
        </w:r>
        <w:r w:rsidR="000864E2" w:rsidDel="00E06802">
          <w:delText xml:space="preserve"> the</w:delText>
        </w:r>
        <w:r w:rsidR="004F76E2" w:rsidRPr="004F76E2" w:rsidDel="00E06802">
          <w:delText xml:space="preserve"> reduced use of the limb or reje</w:delText>
        </w:r>
        <w:r w:rsidR="004F76E2" w:rsidDel="00E06802">
          <w:delText>ction of the prosthetic all together</w:delText>
        </w:r>
        <w:r w:rsidR="004F76E2" w:rsidRPr="004F76E2" w:rsidDel="00E06802">
          <w:delText xml:space="preserve"> </w:delText>
        </w:r>
        <w:r w:rsidR="004F76E2" w:rsidRPr="002D0B16" w:rsidDel="00E06802">
          <w:rPr>
            <w:highlight w:val="red"/>
          </w:rPr>
          <w:delText>[Design and evaluation of a sensory..</w:delText>
        </w:r>
      </w:del>
      <w:ins w:id="82" w:author="Carl" w:date="2021-03-28T17:32:00Z">
        <w:r w:rsidR="00E06802">
          <w:t xml:space="preserve">Sensory impairment can have </w:t>
        </w:r>
      </w:ins>
      <w:ins w:id="83" w:author="Carl" w:date="2021-03-28T17:33:00Z">
        <w:r w:rsidR="00E06802">
          <w:t>drastic consequences for users</w:t>
        </w:r>
      </w:ins>
      <w:r w:rsidR="00250030">
        <w:t xml:space="preserve"> as it increases the likelihood for injury</w:t>
      </w:r>
      <w:ins w:id="84" w:author="Carl" w:date="2021-03-28T17:33:00Z">
        <w:r w:rsidR="00E06802">
          <w:t>.</w:t>
        </w:r>
      </w:ins>
      <w:ins w:id="85" w:author="Carl" w:date="2021-03-28T17:31:00Z">
        <w:r w:rsidR="00692879">
          <w:t xml:space="preserve"> </w:t>
        </w:r>
      </w:ins>
      <w:r w:rsidR="00250030">
        <w:t xml:space="preserve">“A person feeling pain often reacts automatically by pulling away from the source of injury. For example, someone who puts a hand on a hot stove will pull the hand away immediately when they feel the pain. This reaction helps prevent severe injury. Loss of sensation, however, takes this warning signal away. If you have lost sensation, you may leave your hand on the hot stove. The resulting burn will be very severe </w:t>
      </w:r>
      <w:r w:rsidR="00250030">
        <w:fldChar w:fldCharType="begin"/>
      </w:r>
      <w:r w:rsidR="0075027C">
        <w:instrText xml:space="preserve"> ADDIN EN.CITE &lt;EndNote&gt;&lt;Cite&gt;&lt;Author&gt;Luke&amp;apos;s&lt;/Author&gt;&lt;Year&gt;2021&lt;/Year&gt;&lt;RecNum&gt;81&lt;/RecNum&gt;&lt;DisplayText&gt;(Luke&amp;apos;s 2021)&lt;/DisplayText&gt;&lt;record&gt;&lt;rec-number&gt;81&lt;/rec-number&gt;&lt;foreign-keys&gt;&lt;key app="EN" db-id="9tzd5awr0xevfgesp5250eddd20zf5s09zwx" timestamp="1616980602" guid="fdefe18f-c913-4181-89b8-c162eb234f5a"&gt;81&lt;/key&gt;&lt;/foreign-keys&gt;&lt;ref-type name="Web Page"&gt;12&lt;/ref-type&gt;&lt;contributors&gt;&lt;authors&gt;&lt;author&gt;Saint Luke&amp;apos;s&lt;/author&gt;&lt;/authors&gt;&lt;/contributors&gt;&lt;titles&gt;&lt;title&gt;Loss of Sensation: Safety Tips&lt;/title&gt;&lt;/titles&gt;&lt;pages&gt;Loss of Sensation: Safety Tips&lt;/pages&gt;&lt;volume&gt;2021&lt;/volume&gt;&lt;number&gt;March 28&lt;/number&gt;&lt;dates&gt;&lt;year&gt;2021&lt;/year&gt;&lt;/dates&gt;&lt;pub-location&gt;www.saintlukeskc.org&lt;/pub-location&gt;&lt;publisher&gt;Saint Luke&amp;apos;s&lt;/publisher&gt;&lt;work-type&gt;Web Article&lt;/work-type&gt;&lt;urls&gt;&lt;related-urls&gt;&lt;url&gt;https://www.saintlukeskc.org/health-library/loss-sensation-safety-tips#&lt;/url&gt;&lt;/related-urls&gt;&lt;/urls&gt;&lt;custom1&gt;2021&lt;/custom1&gt;&lt;custom2&gt;March 28&lt;/custom2&gt;&lt;/record&gt;&lt;/Cite&gt;&lt;/EndNote&gt;</w:instrText>
      </w:r>
      <w:r w:rsidR="00250030">
        <w:fldChar w:fldCharType="separate"/>
      </w:r>
      <w:r w:rsidR="00250030">
        <w:rPr>
          <w:noProof/>
        </w:rPr>
        <w:t>(Luke's 2021)</w:t>
      </w:r>
      <w:r w:rsidR="00250030">
        <w:fldChar w:fldCharType="end"/>
      </w:r>
      <w:ins w:id="86" w:author="Carl" w:date="2021-03-28T15:58:00Z">
        <w:r w:rsidR="00C25D34">
          <w:t>.</w:t>
        </w:r>
      </w:ins>
      <w:r w:rsidR="00250030">
        <w:t>”</w:t>
      </w:r>
      <w:ins w:id="87" w:author="Carl" w:date="2021-03-28T15:58:00Z">
        <w:r w:rsidR="00C25D34">
          <w:t xml:space="preserve"> </w:t>
        </w:r>
      </w:ins>
      <w:ins w:id="88" w:author="Carl" w:date="2021-03-28T17:36:00Z">
        <w:r w:rsidR="00E06802">
          <w:t>Y</w:t>
        </w:r>
      </w:ins>
      <w:ins w:id="89" w:author="Carl" w:date="2021-03-28T16:01:00Z">
        <w:r w:rsidR="00C25D34">
          <w:t xml:space="preserve">oung children, toddlers, and babies </w:t>
        </w:r>
      </w:ins>
      <w:ins w:id="90" w:author="Carl" w:date="2021-03-28T17:36:00Z">
        <w:r w:rsidR="00E06802">
          <w:t>specifically</w:t>
        </w:r>
      </w:ins>
      <w:ins w:id="91" w:author="Carl" w:date="2021-03-28T16:01:00Z">
        <w:r w:rsidR="00C25D34">
          <w:t xml:space="preserve"> struggle with sensory impairment as </w:t>
        </w:r>
      </w:ins>
      <w:ins w:id="92" w:author="Carl" w:date="2021-03-28T17:36:00Z">
        <w:r w:rsidR="00E06802">
          <w:t xml:space="preserve">it </w:t>
        </w:r>
      </w:ins>
      <w:ins w:id="93" w:author="Carl" w:date="2021-03-28T17:37:00Z">
        <w:r w:rsidR="00E06802">
          <w:t>severely stunts their</w:t>
        </w:r>
      </w:ins>
      <w:ins w:id="94" w:author="Carl" w:date="2021-03-28T16:01:00Z">
        <w:r w:rsidR="00C25D34">
          <w:t xml:space="preserve"> </w:t>
        </w:r>
      </w:ins>
      <w:ins w:id="95" w:author="Carl" w:date="2021-03-28T17:21:00Z">
        <w:r w:rsidR="00F8286C">
          <w:t xml:space="preserve">early childhood </w:t>
        </w:r>
      </w:ins>
      <w:ins w:id="96" w:author="Carl" w:date="2021-03-28T16:01:00Z">
        <w:r w:rsidR="00C25D34">
          <w:t>development</w:t>
        </w:r>
      </w:ins>
      <w:ins w:id="97" w:author="Carl" w:date="2021-03-28T16:07:00Z">
        <w:r w:rsidR="00AA75AE">
          <w:t xml:space="preserve">. </w:t>
        </w:r>
      </w:ins>
      <w:ins w:id="98" w:author="Carl" w:date="2021-03-28T17:37:00Z">
        <w:r w:rsidR="00E06802">
          <w:t xml:space="preserve">Some </w:t>
        </w:r>
      </w:ins>
      <w:ins w:id="99" w:author="Carl" w:date="2021-03-28T17:21:00Z">
        <w:r w:rsidR="00F8286C">
          <w:t>i</w:t>
        </w:r>
      </w:ins>
      <w:ins w:id="100" w:author="Carl" w:date="2021-03-28T16:15:00Z">
        <w:r w:rsidR="00083F08">
          <w:t>nfants</w:t>
        </w:r>
      </w:ins>
      <w:ins w:id="101" w:author="Carl" w:date="2021-03-28T16:10:00Z">
        <w:r w:rsidR="00AA75AE">
          <w:t xml:space="preserve"> who </w:t>
        </w:r>
      </w:ins>
      <w:ins w:id="102" w:author="Carl" w:date="2021-03-28T16:15:00Z">
        <w:r w:rsidR="00083F08">
          <w:t>suffer from sensory impairment</w:t>
        </w:r>
      </w:ins>
      <w:ins w:id="103" w:author="Carl" w:date="2021-03-28T16:10:00Z">
        <w:r w:rsidR="00AA75AE">
          <w:t xml:space="preserve"> in their fingers</w:t>
        </w:r>
      </w:ins>
      <w:ins w:id="104" w:author="Carl" w:date="2021-03-28T16:15:00Z">
        <w:r w:rsidR="00083F08">
          <w:t>,</w:t>
        </w:r>
      </w:ins>
      <w:ins w:id="105" w:author="Carl" w:date="2021-03-28T16:10:00Z">
        <w:r w:rsidR="00AA75AE">
          <w:t xml:space="preserve"> due to damage to the median nerve for example</w:t>
        </w:r>
      </w:ins>
      <w:ins w:id="106" w:author="Carl" w:date="2021-03-28T16:15:00Z">
        <w:r w:rsidR="00083F08">
          <w:t>,</w:t>
        </w:r>
      </w:ins>
      <w:ins w:id="107" w:author="Carl" w:date="2021-03-28T17:22:00Z">
        <w:r w:rsidR="00692879">
          <w:t xml:space="preserve"> </w:t>
        </w:r>
      </w:ins>
      <w:ins w:id="108" w:author="Carl" w:date="2021-03-28T16:19:00Z">
        <w:r w:rsidR="00E760AA">
          <w:t>exhibit “self-mutilation” behavior</w:t>
        </w:r>
      </w:ins>
      <w:ins w:id="109" w:author="Carl" w:date="2021-03-28T17:22:00Z">
        <w:r w:rsidR="00692879">
          <w:t xml:space="preserve"> called </w:t>
        </w:r>
        <w:proofErr w:type="spellStart"/>
        <w:r w:rsidR="00692879">
          <w:t>dermatophagia</w:t>
        </w:r>
      </w:ins>
      <w:proofErr w:type="spellEnd"/>
      <w:ins w:id="110" w:author="Carl" w:date="2021-03-28T16:20:00Z">
        <w:r w:rsidR="00E760AA">
          <w:t>.</w:t>
        </w:r>
      </w:ins>
      <w:ins w:id="111" w:author="Carl" w:date="2021-03-28T17:22:00Z">
        <w:r w:rsidR="00692879">
          <w:t xml:space="preserve"> </w:t>
        </w:r>
        <w:r w:rsidR="00692879" w:rsidRPr="00692879">
          <w:t xml:space="preserve">This self-mutilation behavior is defined as “excessive mouthing or biting of any part of the affect limb, and/or loss of any parts of the affected limb secondary to biting and infection </w:t>
        </w:r>
      </w:ins>
      <w:r w:rsidR="0075027C">
        <w:fldChar w:fldCharType="begin"/>
      </w:r>
      <w:r w:rsidR="0075027C">
        <w:instrText xml:space="preserve"> ADDIN EN.CITE &lt;EndNote&gt;&lt;Cite&gt;&lt;Author&gt;McCann&lt;/Author&gt;&lt;RecNum&gt;83&lt;/RecNum&gt;&lt;DisplayText&gt;(McCann et al.)&lt;/DisplayText&gt;&lt;record&gt;&lt;rec-number&gt;83&lt;/rec-number&gt;&lt;foreign-keys&gt;&lt;key app="EN" db-id="9tzd5awr0xevfgesp5250eddd20zf5s09zwx" timestamp="1616982068"&gt;83&lt;/key&gt;&lt;/foreign-keys&gt;&lt;ref-type name="Journal Article"&gt;17&lt;/ref-type&gt;&lt;contributors&gt;&lt;authors&gt;&lt;author&gt;McCann, M. E.&lt;/author&gt;&lt;author&gt;Waters P Fau - Goumnerova, Liliana C.&lt;/author&gt;&lt;author&gt;Goumnerova Lc Fau - Berde, Charles&lt;/author&gt;&lt;author&gt;Berde, C.&lt;/author&gt;&lt;/authors&gt;&lt;translated-authors&gt;&lt;author&gt;Pain,&lt;/author&gt;&lt;/translated-authors&gt;&lt;/contributors&gt;&lt;auth-address&gt;Department of Anesthesia and Perioperative Medicine, Children&amp;apos;s Hospital, Harvard Medical School, 300 Longwood Ave, Boston, MA 02115, USA. mary.mccann@tch.harvard.edu FAU - Waters, Peter&lt;/auth-address&gt;&lt;titles&gt;&lt;title&gt;Self-mutilation in young children following brachial plexus birth injury&lt;/title&gt;&lt;/titles&gt;&lt;number&gt;0304-3959 (Print)&lt;/number&gt;&lt;dates&gt;&lt;/dates&gt;&lt;urls&gt;&lt;/urls&gt;&lt;remote-database-provider&gt;2004 Jul&lt;/remote-database-provider&gt;&lt;language&gt;eng&lt;/language&gt;&lt;/record&gt;&lt;/Cite&gt;&lt;/EndNote&gt;</w:instrText>
      </w:r>
      <w:r w:rsidR="0075027C">
        <w:fldChar w:fldCharType="separate"/>
      </w:r>
      <w:r w:rsidR="0075027C">
        <w:rPr>
          <w:noProof/>
        </w:rPr>
        <w:t>(McCann et al.)</w:t>
      </w:r>
      <w:r w:rsidR="0075027C">
        <w:fldChar w:fldCharType="end"/>
      </w:r>
      <w:ins w:id="112" w:author="Carl" w:date="2021-03-28T17:22:00Z">
        <w:r w:rsidR="00692879" w:rsidRPr="00692879">
          <w:t>.</w:t>
        </w:r>
      </w:ins>
      <w:r w:rsidR="005A7CA1">
        <w:t>”</w:t>
      </w:r>
      <w:ins w:id="113" w:author="Carl" w:date="2021-03-28T17:22:00Z">
        <w:r w:rsidR="00692879" w:rsidRPr="00692879">
          <w:t xml:space="preserve"> </w:t>
        </w:r>
      </w:ins>
    </w:p>
    <w:p w14:paraId="6509869D" w14:textId="2834EF26" w:rsidR="00E06802" w:rsidRDefault="00E06802" w:rsidP="00172642">
      <w:pPr>
        <w:spacing w:after="0" w:line="240" w:lineRule="auto"/>
        <w:contextualSpacing/>
        <w:rPr>
          <w:ins w:id="114" w:author="Carl" w:date="2021-03-28T17:38:00Z"/>
        </w:rPr>
      </w:pPr>
    </w:p>
    <w:p w14:paraId="1F6D3E36" w14:textId="3F876EF2" w:rsidR="00E06802" w:rsidRPr="00E06802" w:rsidRDefault="00E06802" w:rsidP="00E06802">
      <w:pPr>
        <w:spacing w:after="0" w:line="240" w:lineRule="auto"/>
        <w:contextualSpacing/>
        <w:rPr>
          <w:ins w:id="115" w:author="Carl" w:date="2021-03-28T17:38:00Z"/>
        </w:rPr>
      </w:pPr>
      <w:ins w:id="116" w:author="Carl" w:date="2021-03-28T17:38:00Z">
        <w:r w:rsidRPr="00E06802">
          <w:t xml:space="preserve">Another user group </w:t>
        </w:r>
      </w:ins>
      <w:r w:rsidR="005A7CA1">
        <w:t>that</w:t>
      </w:r>
      <w:ins w:id="117" w:author="Carl" w:date="2021-03-28T17:38:00Z">
        <w:r w:rsidRPr="00E06802">
          <w:t xml:space="preserve"> would benefit from the use of </w:t>
        </w:r>
      </w:ins>
      <w:r w:rsidR="005A7CA1">
        <w:t>this device</w:t>
      </w:r>
      <w:ins w:id="118" w:author="Carl" w:date="2021-03-28T17:38:00Z">
        <w:r w:rsidRPr="00E06802">
          <w:t xml:space="preserve"> are individuals with a limb prosthetic, as they are currently unable to sense or feel using their prosthetic. The lack of tactile, proprioceptive, and temperature feedback from a limb (whether human or artificial) often leads to a feeling of limb disembodiment. This results in the reduced use of the limb or rejection of the prosthetic </w:t>
        </w:r>
      </w:ins>
      <w:r w:rsidR="005A7CA1" w:rsidRPr="00E06802">
        <w:t>altogether</w:t>
      </w:r>
      <w:ins w:id="119" w:author="Carl" w:date="2021-03-28T17:38:00Z">
        <w:r w:rsidRPr="00E06802">
          <w:t xml:space="preserve"> [Design and evaluation of a sensory...][7].</w:t>
        </w:r>
      </w:ins>
    </w:p>
    <w:p w14:paraId="11C74505" w14:textId="77777777" w:rsidR="00E06802" w:rsidRDefault="00E06802" w:rsidP="00172642">
      <w:pPr>
        <w:spacing w:after="0" w:line="240" w:lineRule="auto"/>
        <w:contextualSpacing/>
        <w:rPr>
          <w:ins w:id="120" w:author="Carl" w:date="2021-03-28T17:37:00Z"/>
        </w:rPr>
      </w:pPr>
    </w:p>
    <w:p w14:paraId="5B66C4AD" w14:textId="5907DF58" w:rsidR="00172642" w:rsidRDefault="00692879" w:rsidP="00172642">
      <w:pPr>
        <w:spacing w:after="0" w:line="240" w:lineRule="auto"/>
        <w:contextualSpacing/>
      </w:pPr>
      <w:ins w:id="121" w:author="Carl" w:date="2021-03-28T17:30:00Z">
        <w:r w:rsidRPr="00692879">
          <w:t xml:space="preserve">Currently, patients with a form of sensory impairment rely </w:t>
        </w:r>
      </w:ins>
      <w:r w:rsidR="00E06802">
        <w:t>on muted sensory information and</w:t>
      </w:r>
      <w:ins w:id="122" w:author="Carl" w:date="2021-03-28T17:30:00Z">
        <w:r w:rsidRPr="00692879">
          <w:t xml:space="preserve"> vision as feedback mode</w:t>
        </w:r>
      </w:ins>
      <w:r w:rsidR="00E06802">
        <w:t>s</w:t>
      </w:r>
      <w:ins w:id="123" w:author="Carl" w:date="2021-03-28T17:30:00Z">
        <w:r w:rsidRPr="00692879">
          <w:t xml:space="preserve"> to determine the state of their limbs</w:t>
        </w:r>
      </w:ins>
      <w:r w:rsidR="00E06802">
        <w:t>. Th</w:t>
      </w:r>
      <w:r w:rsidR="00A33637">
        <w:t>e</w:t>
      </w:r>
      <w:r w:rsidR="00E06802">
        <w:t xml:space="preserve"> limited</w:t>
      </w:r>
      <w:r w:rsidR="00A33637">
        <w:t xml:space="preserve"> feedback</w:t>
      </w:r>
      <w:r w:rsidR="00E06802">
        <w:t xml:space="preserve"> </w:t>
      </w:r>
      <w:ins w:id="124" w:author="Carl" w:date="2021-03-28T17:30:00Z">
        <w:r w:rsidRPr="00692879">
          <w:t xml:space="preserve">can be cumbersome, inaccurate, and dangerous [4]. </w:t>
        </w:r>
      </w:ins>
      <w:ins w:id="125" w:author="Carl" w:date="2021-03-28T17:29:00Z">
        <w:r w:rsidRPr="00692879">
          <w:t xml:space="preserve">To combat these problems, researchers have developed a sensory feedback device (SFD) to complement a user’s visual feedback and enhance the user’s experience while they interact with their environment. </w:t>
        </w:r>
      </w:ins>
      <w:r w:rsidR="00E47064" w:rsidRPr="00E47064">
        <w:t xml:space="preserve">The need for a device that </w:t>
      </w:r>
      <w:r w:rsidR="004F76E2" w:rsidRPr="00E47064">
        <w:t>can</w:t>
      </w:r>
      <w:r w:rsidR="00E47064" w:rsidRPr="00E47064">
        <w:t xml:space="preserve"> communicate the sensory and physical states of a </w:t>
      </w:r>
      <w:ins w:id="126" w:author="Carl" w:date="2021-03-28T15:57:00Z">
        <w:r w:rsidR="00C25D34">
          <w:t xml:space="preserve">sensory impaired </w:t>
        </w:r>
      </w:ins>
      <w:del w:id="127" w:author="Carl" w:date="2021-03-28T15:57:00Z">
        <w:r w:rsidR="00E47064" w:rsidRPr="00E47064" w:rsidDel="00C25D34">
          <w:delText xml:space="preserve">sensing-less limb </w:delText>
        </w:r>
      </w:del>
      <w:ins w:id="128" w:author="Carl" w:date="2021-03-28T15:57:00Z">
        <w:r w:rsidR="00C25D34">
          <w:t xml:space="preserve">limb </w:t>
        </w:r>
      </w:ins>
      <w:r w:rsidR="00E47064" w:rsidRPr="00E47064">
        <w:t>is evident.</w:t>
      </w:r>
      <w:r w:rsidR="00347467">
        <w:t xml:space="preserve"> </w:t>
      </w:r>
    </w:p>
    <w:p w14:paraId="2807C0E6" w14:textId="1052455E" w:rsidR="00D300C1" w:rsidRDefault="00D300C1" w:rsidP="00595DB3">
      <w:pPr>
        <w:spacing w:after="0" w:line="240" w:lineRule="auto"/>
        <w:contextualSpacing/>
        <w:rPr>
          <w:ins w:id="129" w:author="Carl" w:date="2021-03-28T17:34:00Z"/>
        </w:rPr>
      </w:pPr>
    </w:p>
    <w:p w14:paraId="3F3BCF4F" w14:textId="748CF152" w:rsidR="00E06802" w:rsidRDefault="00E06802" w:rsidP="00595DB3">
      <w:pPr>
        <w:spacing w:after="0" w:line="240" w:lineRule="auto"/>
        <w:contextualSpacing/>
        <w:rPr>
          <w:ins w:id="130" w:author="Carl" w:date="2021-03-28T17:34:00Z"/>
        </w:rPr>
      </w:pPr>
    </w:p>
    <w:p w14:paraId="5E12DF02" w14:textId="77777777" w:rsidR="00E06802" w:rsidRDefault="00E06802" w:rsidP="00595DB3">
      <w:pPr>
        <w:spacing w:after="0" w:line="240" w:lineRule="auto"/>
        <w:contextualSpacing/>
      </w:pPr>
    </w:p>
    <w:p w14:paraId="57685EB8" w14:textId="77F1A878" w:rsidR="006F006C" w:rsidRDefault="00FB4A10" w:rsidP="00595DB3">
      <w:pPr>
        <w:spacing w:after="0" w:line="240" w:lineRule="auto"/>
        <w:contextualSpacing/>
      </w:pPr>
      <w:r>
        <w:t xml:space="preserve">This </w:t>
      </w:r>
      <w:r w:rsidR="00F666E1">
        <w:t>literature</w:t>
      </w:r>
      <w:r w:rsidR="00172642">
        <w:t xml:space="preserve"> </w:t>
      </w:r>
      <w:r w:rsidR="009A7FF4">
        <w:t xml:space="preserve">review </w:t>
      </w:r>
      <w:r w:rsidR="00172642">
        <w:t>provide</w:t>
      </w:r>
      <w:r>
        <w:t>s</w:t>
      </w:r>
      <w:r w:rsidR="00172642">
        <w:t xml:space="preserve"> an extensive survey of</w:t>
      </w:r>
      <w:del w:id="131" w:author="Carl" w:date="2021-03-28T16:32:00Z">
        <w:r w:rsidR="00172642" w:rsidDel="00C54131">
          <w:delText xml:space="preserve"> all</w:delText>
        </w:r>
      </w:del>
      <w:r w:rsidR="00172642">
        <w:t xml:space="preserve"> the technologies used in</w:t>
      </w:r>
      <w:ins w:id="132" w:author="Carl" w:date="2021-03-28T16:32:00Z">
        <w:r w:rsidR="00C54131">
          <w:t xml:space="preserve"> </w:t>
        </w:r>
      </w:ins>
      <w:r w:rsidR="00083017">
        <w:t>WSG</w:t>
      </w:r>
      <w:r w:rsidR="00172642">
        <w:t xml:space="preserve">s and </w:t>
      </w:r>
      <w:r w:rsidR="008423AD">
        <w:t>SFD</w:t>
      </w:r>
      <w:r w:rsidR="00172642">
        <w:t>s</w:t>
      </w:r>
      <w:ins w:id="133" w:author="Carl" w:date="2021-03-28T16:36:00Z">
        <w:r w:rsidR="00133460">
          <w:t xml:space="preserve">. </w:t>
        </w:r>
      </w:ins>
      <w:del w:id="134" w:author="Carl" w:date="2021-03-28T16:37:00Z">
        <w:r w:rsidR="00172642" w:rsidDel="006D52C3">
          <w:delText xml:space="preserve"> to provide </w:delText>
        </w:r>
        <w:r w:rsidR="00347467" w:rsidDel="006D52C3">
          <w:delText>readers</w:delText>
        </w:r>
        <w:r w:rsidR="00172642" w:rsidDel="006D52C3">
          <w:delText xml:space="preserve"> with a broad overview on how these technologies can be used in tandem.</w:delText>
        </w:r>
      </w:del>
      <w:ins w:id="135" w:author="Carl" w:date="2021-03-28T16:36:00Z">
        <w:r w:rsidR="00133460">
          <w:t>It</w:t>
        </w:r>
      </w:ins>
      <w:del w:id="136" w:author="Carl" w:date="2021-03-28T16:33:00Z">
        <w:r w:rsidR="00F666E1" w:rsidDel="00133460">
          <w:delText xml:space="preserve"> Additionally, t</w:delText>
        </w:r>
      </w:del>
      <w:del w:id="137" w:author="Carl" w:date="2021-03-28T16:36:00Z">
        <w:r w:rsidR="00F666E1" w:rsidDel="00133460">
          <w:delText>his literature review</w:delText>
        </w:r>
      </w:del>
      <w:r w:rsidR="00F666E1" w:rsidRPr="00F666E1">
        <w:t xml:space="preserve"> identif</w:t>
      </w:r>
      <w:r w:rsidR="00F666E1">
        <w:t>ies</w:t>
      </w:r>
      <w:r w:rsidR="00F666E1" w:rsidRPr="00F666E1">
        <w:t xml:space="preserve"> the advantages and drawbacks of each technology</w:t>
      </w:r>
      <w:ins w:id="138" w:author="Carl" w:date="2021-03-28T16:35:00Z">
        <w:r w:rsidR="00133460">
          <w:t xml:space="preserve"> implemented</w:t>
        </w:r>
      </w:ins>
      <w:r w:rsidR="00F666E1" w:rsidRPr="00F666E1">
        <w:t xml:space="preserve"> and </w:t>
      </w:r>
      <w:r w:rsidR="00F666E1">
        <w:t>the</w:t>
      </w:r>
      <w:r w:rsidR="00F666E1" w:rsidRPr="00F666E1">
        <w:t xml:space="preserve"> potential room for improvements.</w:t>
      </w:r>
      <w:ins w:id="139" w:author="Carl" w:date="2021-03-28T16:39:00Z">
        <w:r w:rsidR="006D52C3">
          <w:t xml:space="preserve"> Additionally, </w:t>
        </w:r>
      </w:ins>
      <w:ins w:id="140" w:author="Carl" w:date="2021-03-28T16:47:00Z">
        <w:r w:rsidR="006D52C3">
          <w:t>it</w:t>
        </w:r>
      </w:ins>
      <w:del w:id="141" w:author="Carl" w:date="2021-03-28T16:39:00Z">
        <w:r w:rsidR="00172642" w:rsidDel="006D52C3">
          <w:delText xml:space="preserve"> </w:delText>
        </w:r>
      </w:del>
      <w:ins w:id="142" w:author="Carl" w:date="2021-03-28T16:37:00Z">
        <w:r w:rsidR="006D52C3" w:rsidRPr="006D52C3">
          <w:t xml:space="preserve"> provide</w:t>
        </w:r>
      </w:ins>
      <w:ins w:id="143" w:author="Carl" w:date="2021-03-28T16:39:00Z">
        <w:r w:rsidR="006D52C3">
          <w:t>s</w:t>
        </w:r>
      </w:ins>
      <w:ins w:id="144" w:author="Carl" w:date="2021-03-28T16:37:00Z">
        <w:r w:rsidR="006D52C3" w:rsidRPr="006D52C3">
          <w:t xml:space="preserve"> readers with a broad overview on how these technologies can be used in tandem. </w:t>
        </w:r>
      </w:ins>
      <w:ins w:id="145" w:author="Carl" w:date="2021-03-28T16:41:00Z">
        <w:r w:rsidR="006D52C3">
          <w:t>This li</w:t>
        </w:r>
      </w:ins>
      <w:ins w:id="146" w:author="Carl" w:date="2021-03-28T16:42:00Z">
        <w:r w:rsidR="006D52C3">
          <w:t>terature review is structured in two main</w:t>
        </w:r>
      </w:ins>
      <w:ins w:id="147" w:author="Carl" w:date="2021-03-28T17:19:00Z">
        <w:r w:rsidR="00F8286C">
          <w:t xml:space="preserve"> sections</w:t>
        </w:r>
      </w:ins>
      <w:ins w:id="148" w:author="Carl" w:date="2021-03-28T16:43:00Z">
        <w:r w:rsidR="006D52C3">
          <w:t xml:space="preserve">: WSG and SFD. The </w:t>
        </w:r>
      </w:ins>
      <w:ins w:id="149" w:author="Carl" w:date="2021-03-28T16:44:00Z">
        <w:r w:rsidR="006D52C3">
          <w:t xml:space="preserve">WSG portion of the literature review is </w:t>
        </w:r>
      </w:ins>
      <w:r w:rsidR="005A7CA1">
        <w:t>divided</w:t>
      </w:r>
      <w:ins w:id="150" w:author="Carl" w:date="2021-03-28T16:44:00Z">
        <w:r w:rsidR="006D52C3">
          <w:t xml:space="preserve"> in</w:t>
        </w:r>
      </w:ins>
      <w:r w:rsidR="005A7CA1">
        <w:t>to</w:t>
      </w:r>
      <w:ins w:id="151" w:author="Carl" w:date="2021-03-28T16:44:00Z">
        <w:r w:rsidR="006D52C3">
          <w:t xml:space="preserve"> the following sections: introduction, commercially available products, </w:t>
        </w:r>
      </w:ins>
      <w:ins w:id="152" w:author="Carl" w:date="2021-03-28T17:14:00Z">
        <w:r w:rsidR="00F8286C">
          <w:t>D</w:t>
        </w:r>
      </w:ins>
      <w:ins w:id="153" w:author="Carl" w:date="2021-03-28T16:44:00Z">
        <w:r w:rsidR="006D52C3">
          <w:t>o-</w:t>
        </w:r>
      </w:ins>
      <w:ins w:id="154" w:author="Carl" w:date="2021-03-28T17:14:00Z">
        <w:r w:rsidR="00F8286C">
          <w:t>I</w:t>
        </w:r>
      </w:ins>
      <w:ins w:id="155" w:author="Carl" w:date="2021-03-28T16:44:00Z">
        <w:r w:rsidR="006D52C3">
          <w:t>t-</w:t>
        </w:r>
      </w:ins>
      <w:ins w:id="156" w:author="Carl" w:date="2021-03-28T17:15:00Z">
        <w:r w:rsidR="00F8286C">
          <w:t>Y</w:t>
        </w:r>
      </w:ins>
      <w:ins w:id="157" w:author="Carl" w:date="2021-03-28T16:44:00Z">
        <w:r w:rsidR="006D52C3">
          <w:t>ourself projects,</w:t>
        </w:r>
      </w:ins>
      <w:ins w:id="158" w:author="Carl" w:date="2021-03-28T16:45:00Z">
        <w:r w:rsidR="006D52C3">
          <w:t xml:space="preserve"> </w:t>
        </w:r>
      </w:ins>
      <w:ins w:id="159" w:author="Carl" w:date="2021-03-28T17:15:00Z">
        <w:r w:rsidR="00F8286C">
          <w:t>academic</w:t>
        </w:r>
      </w:ins>
      <w:ins w:id="160" w:author="Carl" w:date="2021-03-28T16:45:00Z">
        <w:r w:rsidR="006D52C3">
          <w:t xml:space="preserve"> advancements in </w:t>
        </w:r>
      </w:ins>
      <w:ins w:id="161" w:author="Carl" w:date="2021-03-28T17:15:00Z">
        <w:r w:rsidR="00F8286C">
          <w:t>sensor technology for</w:t>
        </w:r>
      </w:ins>
      <w:ins w:id="162" w:author="Carl" w:date="2021-03-28T16:45:00Z">
        <w:r w:rsidR="006D52C3">
          <w:t xml:space="preserve"> WSGs</w:t>
        </w:r>
      </w:ins>
      <w:ins w:id="163" w:author="Carl" w:date="2021-03-28T16:54:00Z">
        <w:r w:rsidR="00F329B4">
          <w:t>, and the limitations and challenges.</w:t>
        </w:r>
      </w:ins>
      <w:ins w:id="164" w:author="Carl" w:date="2021-03-28T16:45:00Z">
        <w:r w:rsidR="006D52C3">
          <w:t xml:space="preserve"> The </w:t>
        </w:r>
      </w:ins>
      <w:ins w:id="165" w:author="Carl" w:date="2021-03-28T17:16:00Z">
        <w:r w:rsidR="00F8286C">
          <w:t>academic</w:t>
        </w:r>
      </w:ins>
      <w:ins w:id="166" w:author="Carl" w:date="2021-03-28T16:45:00Z">
        <w:r w:rsidR="006D52C3">
          <w:t xml:space="preserve"> advancements in </w:t>
        </w:r>
      </w:ins>
      <w:ins w:id="167" w:author="Carl" w:date="2021-03-28T17:16:00Z">
        <w:r w:rsidR="00F8286C">
          <w:t>sensor technology</w:t>
        </w:r>
      </w:ins>
      <w:ins w:id="168" w:author="Carl" w:date="2021-03-28T16:45:00Z">
        <w:r w:rsidR="006D52C3">
          <w:t xml:space="preserve"> </w:t>
        </w:r>
      </w:ins>
      <w:ins w:id="169" w:author="Carl" w:date="2021-03-28T17:16:00Z">
        <w:r w:rsidR="00F8286C">
          <w:t>for</w:t>
        </w:r>
      </w:ins>
      <w:ins w:id="170" w:author="Carl" w:date="2021-03-28T16:45:00Z">
        <w:r w:rsidR="006D52C3">
          <w:t xml:space="preserve"> WSGs is broken down </w:t>
        </w:r>
      </w:ins>
      <w:ins w:id="171" w:author="Carl" w:date="2021-03-28T16:46:00Z">
        <w:r w:rsidR="006D52C3">
          <w:t xml:space="preserve">by sensor node: strain, pressure, and temperature. </w:t>
        </w:r>
      </w:ins>
      <w:ins w:id="172" w:author="Carl" w:date="2021-03-28T16:53:00Z">
        <w:r w:rsidR="00F329B4">
          <w:t>The SFD portion of the literature review is structured in the following sections:</w:t>
        </w:r>
      </w:ins>
      <w:ins w:id="173" w:author="Carl" w:date="2021-03-28T17:00:00Z">
        <w:r w:rsidR="00160272">
          <w:t xml:space="preserve"> feedback modes, electro cutaneous, vibrotactile, </w:t>
        </w:r>
        <w:proofErr w:type="spellStart"/>
        <w:r w:rsidR="00160272">
          <w:t>mechanotactil</w:t>
        </w:r>
      </w:ins>
      <w:ins w:id="174" w:author="Carl" w:date="2021-03-28T17:01:00Z">
        <w:r w:rsidR="00160272">
          <w:t>e</w:t>
        </w:r>
        <w:proofErr w:type="spellEnd"/>
        <w:r w:rsidR="00160272">
          <w:t xml:space="preserve">, other novel approaches, and the limitations and challenges. This </w:t>
        </w:r>
      </w:ins>
      <w:ins w:id="175" w:author="Carl" w:date="2021-03-28T17:16:00Z">
        <w:r w:rsidR="00F8286C">
          <w:t>li</w:t>
        </w:r>
      </w:ins>
      <w:ins w:id="176" w:author="Carl" w:date="2021-03-28T17:17:00Z">
        <w:r w:rsidR="00F8286C">
          <w:t>terature review is concluded by a section commenting on</w:t>
        </w:r>
      </w:ins>
      <w:ins w:id="177" w:author="Carl" w:date="2021-03-28T17:05:00Z">
        <w:r w:rsidR="00160272">
          <w:t xml:space="preserve"> the future direction</w:t>
        </w:r>
      </w:ins>
      <w:ins w:id="178" w:author="Carl" w:date="2021-03-28T17:17:00Z">
        <w:r w:rsidR="00F8286C">
          <w:t xml:space="preserve"> </w:t>
        </w:r>
      </w:ins>
      <w:r w:rsidR="005A7CA1">
        <w:t>of</w:t>
      </w:r>
      <w:ins w:id="179" w:author="Carl" w:date="2021-03-28T17:05:00Z">
        <w:r w:rsidR="00160272">
          <w:t xml:space="preserve"> this field</w:t>
        </w:r>
      </w:ins>
      <w:ins w:id="180" w:author="Carl" w:date="2021-03-28T17:10:00Z">
        <w:r w:rsidR="00160272">
          <w:t xml:space="preserve"> and </w:t>
        </w:r>
      </w:ins>
      <w:ins w:id="181" w:author="Carl" w:date="2021-03-28T17:19:00Z">
        <w:r w:rsidR="00F8286C">
          <w:t xml:space="preserve">the important </w:t>
        </w:r>
      </w:ins>
      <w:ins w:id="182" w:author="Carl" w:date="2021-03-28T17:10:00Z">
        <w:r w:rsidR="00160272">
          <w:t>takeaways for the reader.</w:t>
        </w:r>
      </w:ins>
      <w:ins w:id="183" w:author="Carl" w:date="2021-03-28T17:20:00Z">
        <w:r w:rsidR="00F8286C">
          <w:t xml:space="preserve"> </w:t>
        </w:r>
      </w:ins>
      <w:r w:rsidR="00D300C1" w:rsidRPr="00D300C1">
        <w:t xml:space="preserve">The motivation for writing this </w:t>
      </w:r>
      <w:r w:rsidR="00F666E1">
        <w:t>literature review stems from the observation</w:t>
      </w:r>
      <w:r w:rsidR="00D300C1" w:rsidRPr="00D300C1">
        <w:t xml:space="preserve"> that the important information on </w:t>
      </w:r>
      <w:r w:rsidR="00083017">
        <w:t>WSG</w:t>
      </w:r>
      <w:r w:rsidR="00D300C1">
        <w:t xml:space="preserve">s and </w:t>
      </w:r>
      <w:r w:rsidR="008423AD">
        <w:t>SFD</w:t>
      </w:r>
      <w:r w:rsidR="00D300C1" w:rsidRPr="00D300C1">
        <w:t xml:space="preserve">s </w:t>
      </w:r>
      <w:r w:rsidR="00D300C1">
        <w:t>are</w:t>
      </w:r>
      <w:r w:rsidR="00D300C1" w:rsidRPr="00D300C1">
        <w:t xml:space="preserve"> scattered across </w:t>
      </w:r>
      <w:r w:rsidR="00D300C1">
        <w:t>numerous</w:t>
      </w:r>
      <w:r w:rsidR="00D300C1" w:rsidRPr="00D300C1">
        <w:t xml:space="preserve"> engineering</w:t>
      </w:r>
      <w:r w:rsidR="00D300C1">
        <w:t>, commercial,</w:t>
      </w:r>
      <w:r w:rsidR="00D300C1" w:rsidRPr="00D300C1">
        <w:t xml:space="preserve"> and scientific</w:t>
      </w:r>
      <w:r w:rsidR="00F666E1">
        <w:t xml:space="preserve"> pieces of</w:t>
      </w:r>
      <w:r w:rsidR="00D300C1" w:rsidRPr="00D300C1">
        <w:t xml:space="preserve"> literature</w:t>
      </w:r>
      <w:r w:rsidR="00D300C1">
        <w:t>.</w:t>
      </w:r>
      <w:r w:rsidR="00F666E1">
        <w:t xml:space="preserve"> Overall,</w:t>
      </w:r>
      <w:r w:rsidR="00D300C1">
        <w:t xml:space="preserve"> </w:t>
      </w:r>
      <w:r w:rsidR="00F666E1">
        <w:t>w</w:t>
      </w:r>
      <w:r w:rsidR="00F666E1" w:rsidRPr="00F666E1">
        <w:t xml:space="preserve">e hope to inform the non-specialist reader who is interested in using a </w:t>
      </w:r>
      <w:r w:rsidR="00083017" w:rsidRPr="00083017">
        <w:t>WSG</w:t>
      </w:r>
      <w:r w:rsidR="00F666E1" w:rsidRPr="00F666E1">
        <w:t xml:space="preserve"> and </w:t>
      </w:r>
      <w:r w:rsidR="008423AD">
        <w:t>SFD</w:t>
      </w:r>
      <w:r w:rsidR="00F666E1" w:rsidRPr="00F666E1">
        <w:t xml:space="preserve"> for their application.</w:t>
      </w:r>
    </w:p>
    <w:p w14:paraId="12CB9C6E" w14:textId="77777777" w:rsidR="00635637" w:rsidRDefault="00635637" w:rsidP="007315B2">
      <w:pPr>
        <w:spacing w:after="0" w:line="240" w:lineRule="auto"/>
        <w:contextualSpacing/>
      </w:pPr>
    </w:p>
    <w:p w14:paraId="1F831567" w14:textId="4C26A680" w:rsidR="007315B2" w:rsidRDefault="007315B2" w:rsidP="00F14FF3">
      <w:pPr>
        <w:spacing w:after="0" w:line="240" w:lineRule="auto"/>
        <w:contextualSpacing/>
        <w:rPr>
          <w:b/>
          <w:bCs/>
        </w:rPr>
      </w:pPr>
      <w:r w:rsidRPr="00635637">
        <w:rPr>
          <w:b/>
          <w:bCs/>
        </w:rPr>
        <w:t xml:space="preserve">2. Wearable </w:t>
      </w:r>
      <w:r w:rsidR="000A4703" w:rsidRPr="00635637">
        <w:rPr>
          <w:b/>
          <w:bCs/>
        </w:rPr>
        <w:t>s</w:t>
      </w:r>
      <w:r w:rsidRPr="00635637">
        <w:rPr>
          <w:b/>
          <w:bCs/>
        </w:rPr>
        <w:t xml:space="preserve">ensor </w:t>
      </w:r>
      <w:r w:rsidR="000A4703" w:rsidRPr="00635637">
        <w:rPr>
          <w:b/>
          <w:bCs/>
        </w:rPr>
        <w:t>g</w:t>
      </w:r>
      <w:r w:rsidRPr="00635637">
        <w:rPr>
          <w:b/>
          <w:bCs/>
        </w:rPr>
        <w:t>love</w:t>
      </w:r>
    </w:p>
    <w:p w14:paraId="0F0AD8CE" w14:textId="77777777" w:rsidR="006A482E" w:rsidRDefault="006A482E" w:rsidP="00195474">
      <w:pPr>
        <w:spacing w:after="0" w:line="240" w:lineRule="auto"/>
        <w:contextualSpacing/>
        <w:rPr>
          <w:b/>
          <w:bCs/>
        </w:rPr>
      </w:pPr>
    </w:p>
    <w:p w14:paraId="44D1650F" w14:textId="26E40BA1" w:rsidR="00195474" w:rsidRDefault="006A482E" w:rsidP="00195474">
      <w:pPr>
        <w:spacing w:after="0" w:line="240" w:lineRule="auto"/>
        <w:contextualSpacing/>
      </w:pPr>
      <w:r>
        <w:t>WSG</w:t>
      </w:r>
      <w:r w:rsidR="0075027C">
        <w:t>s</w:t>
      </w:r>
      <w:r>
        <w:t xml:space="preserve"> w</w:t>
      </w:r>
      <w:r w:rsidR="0075027C">
        <w:t>ere</w:t>
      </w:r>
      <w:r>
        <w:t xml:space="preserve"> introduced in the</w:t>
      </w:r>
      <w:r w:rsidR="0075027C">
        <w:t xml:space="preserve"> </w:t>
      </w:r>
      <w:r>
        <w:t>1980s</w:t>
      </w:r>
      <w:r w:rsidR="005A7CA1">
        <w:t>,</w:t>
      </w:r>
      <w:r w:rsidR="00336B9A">
        <w:t xml:space="preserve"> with one of the first commercial products being the Nintendo Power Glove </w:t>
      </w:r>
      <w:r>
        <w:t xml:space="preserve">that was </w:t>
      </w:r>
      <w:r w:rsidR="00336B9A">
        <w:t>releas</w:t>
      </w:r>
      <w:r>
        <w:t>ed</w:t>
      </w:r>
      <w:r w:rsidR="00336B9A">
        <w:t xml:space="preserve"> in 1989 </w:t>
      </w:r>
      <w:r w:rsidR="00336B9A">
        <w:fldChar w:fldCharType="begin"/>
      </w:r>
      <w:r w:rsidR="00992F51">
        <w:instrText xml:space="preserve"> ADDIN EN.CITE &lt;EndNote&gt;&lt;Cite&gt;&lt;Author&gt;Francisco&lt;/Author&gt;&lt;Year&gt;2020&lt;/Year&gt;&lt;RecNum&gt;79&lt;/RecNum&gt;&lt;DisplayText&gt;(Francisco 2020)&lt;/DisplayText&gt;&lt;record&gt;&lt;rec-number&gt;79&lt;/rec-number&gt;&lt;foreign-keys&gt;&lt;key app="EN" db-id="9tzd5awr0xevfgesp5250eddd20zf5s09zwx" timestamp="1615437117" guid="0dcc8669-5e97-469a-9c2d-fee1fc079f24"&gt;79&lt;/key&gt;&lt;/foreign-keys&gt;&lt;ref-type name="Web Page"&gt;12&lt;/ref-type&gt;&lt;contributors&gt;&lt;authors&gt;&lt;author&gt;Eric Francisco&lt;/author&gt;&lt;/authors&gt;&lt;/contributors&gt;&lt;titles&gt;&lt;title&gt;How the &amp;quot;Failed&amp;quot; Nintendo Power Glove Found an Unexpected Second Life&lt;/title&gt;&lt;/titles&gt;&lt;pages&gt;Nintendo Power Glove&lt;/pages&gt;&lt;volume&gt;2021&lt;/volume&gt;&lt;number&gt;March 10, 2021&lt;/number&gt;&lt;dates&gt;&lt;year&gt;2020&lt;/year&gt;&lt;/dates&gt;&lt;pub-location&gt;Inverse.com&lt;/pub-location&gt;&lt;publisher&gt;Inverse&lt;/publisher&gt;&lt;work-type&gt;Web Article&lt;/work-type&gt;&lt;urls&gt;&lt;related-urls&gt;&lt;url&gt;https://www.inverse.com/gaming/nintendo-power-glove-second-life&lt;/url&gt;&lt;/related-urls&gt;&lt;/urls&gt;&lt;custom1&gt;2021&lt;/custom1&gt;&lt;custom2&gt;March 10, 2021&lt;/custom2&gt;&lt;/record&gt;&lt;/Cite&gt;&lt;/EndNote&gt;</w:instrText>
      </w:r>
      <w:r w:rsidR="00336B9A">
        <w:fldChar w:fldCharType="separate"/>
      </w:r>
      <w:r w:rsidR="00336B9A">
        <w:rPr>
          <w:noProof/>
        </w:rPr>
        <w:t>(Francisco 2020)</w:t>
      </w:r>
      <w:r w:rsidR="00336B9A">
        <w:fldChar w:fldCharType="end"/>
      </w:r>
      <w:r w:rsidR="00336B9A">
        <w:t xml:space="preserve">. </w:t>
      </w:r>
      <w:r w:rsidR="00344829">
        <w:t xml:space="preserve">Researchers started to build </w:t>
      </w:r>
      <w:r w:rsidR="00C5255B">
        <w:t>WSG</w:t>
      </w:r>
      <w:r w:rsidR="00344829">
        <w:t xml:space="preserve">s over the next few decades </w:t>
      </w:r>
      <w:r w:rsidR="00C5255B">
        <w:t>and started to implement rudimentary sensors into them</w:t>
      </w:r>
      <w:r w:rsidR="00344829">
        <w:t xml:space="preserve">. </w:t>
      </w:r>
      <w:r w:rsidR="00927214">
        <w:t>The first prominent</w:t>
      </w:r>
      <w:r w:rsidR="00212528">
        <w:t xml:space="preserve"> literature survey</w:t>
      </w:r>
      <w:r w:rsidR="00927214">
        <w:t xml:space="preserve"> on </w:t>
      </w:r>
      <w:r w:rsidR="00344829">
        <w:t>WSGs</w:t>
      </w:r>
      <w:r w:rsidR="00212528">
        <w:t xml:space="preserve"> </w:t>
      </w:r>
      <w:r w:rsidR="00927214">
        <w:t xml:space="preserve">was </w:t>
      </w:r>
      <w:r w:rsidR="00212528">
        <w:t xml:space="preserve">conducted by </w:t>
      </w:r>
      <w:proofErr w:type="spellStart"/>
      <w:r w:rsidR="00212528">
        <w:t>Dipietro</w:t>
      </w:r>
      <w:proofErr w:type="spellEnd"/>
      <w:r w:rsidR="00212528">
        <w:t xml:space="preserve"> in 2008</w:t>
      </w:r>
      <w:r w:rsidR="00927214">
        <w:t xml:space="preserve"> </w:t>
      </w:r>
      <w:r w:rsidR="0021541F">
        <w:fldChar w:fldCharType="begin"/>
      </w:r>
      <w:r w:rsidR="0021541F">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21541F">
        <w:fldChar w:fldCharType="separate"/>
      </w:r>
      <w:r w:rsidR="0021541F">
        <w:rPr>
          <w:noProof/>
        </w:rPr>
        <w:t>(Dipietro et al. 2008)</w:t>
      </w:r>
      <w:r w:rsidR="0021541F">
        <w:fldChar w:fldCharType="end"/>
      </w:r>
      <w:r w:rsidR="00212528">
        <w:t xml:space="preserve">. </w:t>
      </w:r>
      <w:r w:rsidR="00D124C0" w:rsidRPr="00D124C0">
        <w:t>Since th</w:t>
      </w:r>
      <w:r w:rsidR="00D124C0">
        <w:t>is literature review was conducted</w:t>
      </w:r>
      <w:r w:rsidR="00D124C0" w:rsidRPr="00D124C0">
        <w:t>, the underlying technology has advanced significantly</w:t>
      </w:r>
      <w:r w:rsidR="00344829">
        <w:t>. R</w:t>
      </w:r>
      <w:r w:rsidR="00D124C0" w:rsidRPr="00D124C0">
        <w:t>esearchers have dedicated resources</w:t>
      </w:r>
      <w:r w:rsidR="00344829">
        <w:t xml:space="preserve"> and time</w:t>
      </w:r>
      <w:r w:rsidR="00D124C0" w:rsidRPr="00D124C0">
        <w:t xml:space="preserve"> to </w:t>
      </w:r>
      <w:r w:rsidR="00344829">
        <w:t>advance</w:t>
      </w:r>
      <w:r w:rsidR="00D124C0" w:rsidRPr="00D124C0">
        <w:t xml:space="preserve"> the sensors, materials, and </w:t>
      </w:r>
      <w:r w:rsidR="00344829">
        <w:t>technology used to construct WSGs</w:t>
      </w:r>
      <w:r w:rsidR="00D124C0" w:rsidRPr="00D124C0">
        <w:t>.</w:t>
      </w:r>
      <w:r w:rsidR="00344829">
        <w:t xml:space="preserve"> Researchers started to plac</w:t>
      </w:r>
      <w:r w:rsidR="00C5255B">
        <w:t>e</w:t>
      </w:r>
      <w:r w:rsidR="00344829">
        <w:t xml:space="preserve"> exotic sensors on WSGs</w:t>
      </w:r>
      <w:r w:rsidR="00C5255B">
        <w:t xml:space="preserve"> enabling them to be used to </w:t>
      </w:r>
      <w:r w:rsidR="004330B7">
        <w:t>detect</w:t>
      </w:r>
      <w:r w:rsidR="002243A4">
        <w:t xml:space="preserve"> anything</w:t>
      </w:r>
      <w:r w:rsidR="002855F2">
        <w:t xml:space="preserve"> from</w:t>
      </w:r>
      <w:r w:rsidR="004330B7">
        <w:t xml:space="preserve"> fentanyl </w:t>
      </w:r>
      <w:r w:rsidR="004330B7">
        <w:fldChar w:fldCharType="begin"/>
      </w:r>
      <w:r w:rsidR="00FC5E3E">
        <w:instrText xml:space="preserve"> ADDIN EN.CITE &lt;EndNote&gt;&lt;Cite&gt;&lt;Author&gt;Barfidokht&lt;/Author&gt;&lt;Year&gt;2019&lt;/Year&gt;&lt;RecNum&gt;36&lt;/RecNum&gt;&lt;DisplayText&gt;(Barfidokht et al. 2019)&lt;/DisplayText&gt;&lt;record&gt;&lt;rec-number&gt;36&lt;/rec-number&gt;&lt;foreign-keys&gt;&lt;key app="EN" db-id="9tzd5awr0xevfgesp5250eddd20zf5s09zwx" timestamp="1611809638" guid="41dff706-8185-4547-8819-a63bad752f0b"&gt;36&lt;/key&gt;&lt;/foreign-keys&gt;&lt;ref-type name="Journal Article"&gt;17&lt;/ref-type&gt;&lt;contributors&gt;&lt;authors&gt;&lt;author&gt;Barfidokht, Abbas&lt;/author&gt;&lt;author&gt;Mishra, Rupesh K.&lt;/author&gt;&lt;author&gt;Seenivasan, Rajesh&lt;/author&gt;&lt;author&gt;Liu, Shuyang&lt;/author&gt;&lt;author&gt;Hubble, Lee J.&lt;/author&gt;&lt;author&gt;Wang, Joseph&lt;/author&gt;&lt;author&gt;Hall, Drew A.&lt;/author&gt;&lt;/authors&gt;&lt;/contributors&gt;&lt;titles&gt;&lt;title&gt;Wearable electrochemical glove-based sensor for rapid and on-site detection of fentanyl&lt;/title&gt;&lt;secondary-title&gt;Sensors and Actuators B: Chemical&lt;/secondary-title&gt;&lt;/titles&gt;&lt;periodical&gt;&lt;full-title&gt;Sensors and Actuators B: Chemical&lt;/full-title&gt;&lt;/periodical&gt;&lt;pages&gt;126422&lt;/pages&gt;&lt;volume&gt;296&lt;/volume&gt;&lt;keywords&gt;&lt;keyword&gt;Fentanyl&lt;/keyword&gt;&lt;keyword&gt;Glove based-sensor&lt;/keyword&gt;&lt;keyword&gt;Opioids&lt;/keyword&gt;&lt;keyword&gt;On-site drug screening&lt;/keyword&gt;&lt;keyword&gt;Electrochemical&lt;/keyword&gt;&lt;keyword&gt;Sensors&lt;/keyword&gt;&lt;/keywords&gt;&lt;dates&gt;&lt;year&gt;2019&lt;/year&gt;&lt;pub-dates&gt;&lt;date&gt;2019/10/01/&lt;/date&gt;&lt;/pub-dates&gt;&lt;/dates&gt;&lt;isbn&gt;0925-4005&lt;/isbn&gt;&lt;urls&gt;&lt;related-urls&gt;&lt;url&gt;http://www.sciencedirect.com/science/article/pii/S0925400519305763&lt;/url&gt;&lt;/related-urls&gt;&lt;/urls&gt;&lt;electronic-resource-num&gt;https://doi.org/10.1016/j.snb.2019.04.053&lt;/electronic-resource-num&gt;&lt;/record&gt;&lt;/Cite&gt;&lt;/EndNote&gt;</w:instrText>
      </w:r>
      <w:r w:rsidR="004330B7">
        <w:fldChar w:fldCharType="separate"/>
      </w:r>
      <w:r w:rsidR="004330B7">
        <w:rPr>
          <w:noProof/>
        </w:rPr>
        <w:t>(Barfidokht et al. 2019)</w:t>
      </w:r>
      <w:r w:rsidR="004330B7">
        <w:fldChar w:fldCharType="end"/>
      </w:r>
      <w:r w:rsidR="004330B7">
        <w:t xml:space="preserve"> to</w:t>
      </w:r>
      <w:r w:rsidR="00FC5E3E">
        <w:t xml:space="preserve"> diverse biomarkers </w:t>
      </w:r>
      <w:r w:rsidR="00FC5E3E">
        <w:fldChar w:fldCharType="begin"/>
      </w:r>
      <w:r w:rsidR="00BF36EC">
        <w:instrText xml:space="preserve"> ADDIN EN.CITE &lt;EndNote&gt;&lt;Cite&gt;&lt;Author&gt;Bariya&lt;/Author&gt;&lt;Year&gt;2020&lt;/Year&gt;&lt;RecNum&gt;37&lt;/RecNum&gt;&lt;DisplayText&gt;(Bariya et al. 2020)&lt;/DisplayText&gt;&lt;record&gt;&lt;rec-number&gt;37&lt;/rec-number&gt;&lt;foreign-keys&gt;&lt;key app="EN" db-id="9tzd5awr0xevfgesp5250eddd20zf5s09zwx" timestamp="1611810149" guid="a6cd2e02-e70e-467f-b482-b41bac430492"&gt;37&lt;/key&gt;&lt;/foreign-keys&gt;&lt;ref-type name="Journal Article"&gt;17&lt;/ref-type&gt;&lt;contributors&gt;&lt;authors&gt;&lt;author&gt;Bariya, Mallika&lt;/author&gt;&lt;author&gt;Li, Lu&lt;/author&gt;&lt;author&gt;Ghattamaneni, Rahul&lt;/author&gt;&lt;author&gt;Ahn, Christine Heera&lt;/author&gt;&lt;author&gt;Nyein, Hnin Yin Yin&lt;/author&gt;&lt;author&gt;Tai, Li-Chia&lt;/author&gt;&lt;author&gt;Javey, Ali&lt;/author&gt;&lt;/authors&gt;&lt;/contributors&gt;&lt;titles&gt;&lt;title&gt;Glove-based sensors for multimodal monitoring of natural sweat&lt;/title&gt;&lt;secondary-title&gt;Science Advances&lt;/secondary-title&gt;&lt;/titles&gt;&lt;periodical&gt;&lt;full-title&gt;Science Advances&lt;/full-title&gt;&lt;/periodical&gt;&lt;pages&gt;eabb8308&lt;/pages&gt;&lt;volume&gt;6&lt;/volume&gt;&lt;number&gt;35&lt;/number&gt;&lt;dates&gt;&lt;year&gt;2020&lt;/year&gt;&lt;/dates&gt;&lt;urls&gt;&lt;related-urls&gt;&lt;url&gt;https://advances.sciencemag.org/content/advances/6/35/eabb8308.full.pdf&lt;/url&gt;&lt;/related-urls&gt;&lt;/urls&gt;&lt;electronic-resource-num&gt;10.1126/sciadv.abb8308&lt;/electronic-resource-num&gt;&lt;/record&gt;&lt;/Cite&gt;&lt;/EndNote&gt;</w:instrText>
      </w:r>
      <w:r w:rsidR="00FC5E3E">
        <w:fldChar w:fldCharType="separate"/>
      </w:r>
      <w:r w:rsidR="00FC5E3E">
        <w:rPr>
          <w:noProof/>
        </w:rPr>
        <w:t>(Bariya et al. 2020)</w:t>
      </w:r>
      <w:r w:rsidR="00FC5E3E">
        <w:fldChar w:fldCharType="end"/>
      </w:r>
      <w:r w:rsidR="00FC5E3E">
        <w:t xml:space="preserve">. </w:t>
      </w:r>
      <w:r w:rsidR="00C5255B">
        <w:t>Additionally, researchers started to apply WSGs to very specific applications:</w:t>
      </w:r>
      <w:r w:rsidR="00212528">
        <w:t xml:space="preserve"> medical applications </w:t>
      </w:r>
      <w:r w:rsidR="00212528">
        <w:fldChar w:fldCharType="begin"/>
      </w:r>
      <w:r w:rsidR="00212528">
        <w:instrText xml:space="preserve"> ADDIN EN.CITE &lt;EndNote&gt;&lt;Cite&gt;&lt;Author&gt;Pasquale&lt;/Author&gt;&lt;Year&gt;2018&lt;/Year&gt;&lt;RecNum&gt;39&lt;/RecNum&gt;&lt;DisplayText&gt;(Pasquale 2018)&lt;/DisplayText&gt;&lt;record&gt;&lt;rec-number&gt;39&lt;/rec-number&gt;&lt;foreign-keys&gt;&lt;key app="EN" db-id="9tzd5awr0xevfgesp5250eddd20zf5s09zwx" timestamp="1611813284" guid="47ca8966-f59c-403b-b9f8-e84d5ff7b389"&gt;39&lt;/key&gt;&lt;/foreign-keys&gt;&lt;ref-type name="Journal Article"&gt;17&lt;/ref-type&gt;&lt;contributors&gt;&lt;authors&gt;&lt;author&gt;Pasquale, Giorgio&lt;/author&gt;&lt;/authors&gt;&lt;/contributors&gt;&lt;titles&gt;&lt;title&gt;Glove-based systems for medical applications: review of recent advancements&lt;/title&gt;&lt;secondary-title&gt;Journal of Textile Engineering &amp;amp; Fashion Technology&lt;/secondary-title&gt;&lt;/titles&gt;&lt;periodical&gt;&lt;full-title&gt;Journal of Textile Engineering &amp;amp; Fashion Technology&lt;/full-title&gt;&lt;/periodical&gt;&lt;volume&gt;4&lt;/volume&gt;&lt;dates&gt;&lt;year&gt;2018&lt;/year&gt;&lt;pub-dates&gt;&lt;date&gt;06/28&lt;/date&gt;&lt;/pub-dates&gt;&lt;/dates&gt;&lt;urls&gt;&lt;/urls&gt;&lt;electronic-resource-num&gt;10.15406/jteft.2018.04.00153&lt;/electronic-resource-num&gt;&lt;/record&gt;&lt;/Cite&gt;&lt;/EndNote&gt;</w:instrText>
      </w:r>
      <w:r w:rsidR="00212528">
        <w:fldChar w:fldCharType="separate"/>
      </w:r>
      <w:r w:rsidR="00212528">
        <w:rPr>
          <w:noProof/>
        </w:rPr>
        <w:t>(Pasquale 2018)</w:t>
      </w:r>
      <w:r w:rsidR="00212528">
        <w:fldChar w:fldCharType="end"/>
      </w:r>
      <w:r w:rsidR="00992F51">
        <w:t>,</w:t>
      </w:r>
      <w:r w:rsidR="00212528">
        <w:t xml:space="preserve"> hand joint monitoring for rehabilitation </w:t>
      </w:r>
      <w:r w:rsidR="00212528">
        <w:fldChar w:fldCharType="begin"/>
      </w:r>
      <w:r w:rsidR="00212528">
        <w:instrText xml:space="preserve"> ADDIN EN.CITE &lt;EndNote&gt;&lt;Cite&gt;&lt;Author&gt;Rashid&lt;/Author&gt;&lt;Year&gt;2019&lt;/Year&gt;&lt;RecNum&gt;40&lt;/RecNum&gt;&lt;DisplayText&gt;(Rashid and Hasan 2019)&lt;/DisplayText&gt;&lt;record&gt;&lt;rec-number&gt;40&lt;/rec-number&gt;&lt;foreign-keys&gt;&lt;key app="EN" db-id="9tzd5awr0xevfgesp5250eddd20zf5s09zwx" timestamp="1611814152" guid="c14ee338-7e34-4744-934d-cf48939a478d"&gt;40&lt;/key&gt;&lt;/foreign-keys&gt;&lt;ref-type name="Journal Article"&gt;17&lt;/ref-type&gt;&lt;contributors&gt;&lt;authors&gt;&lt;author&gt;Rashid, Adnan&lt;/author&gt;&lt;author&gt;Hasan, Osman&lt;/author&gt;&lt;/authors&gt;&lt;/contributors&gt;&lt;titles&gt;&lt;title&gt;Wearable technologies for hand joints monitoring for rehabilitation: A survey&lt;/title&gt;&lt;secondary-title&gt;Microelectronics Journal&lt;/secondary-title&gt;&lt;/titles&gt;&lt;periodical&gt;&lt;full-title&gt;Microelectronics Journal&lt;/full-title&gt;&lt;/periodical&gt;&lt;pages&gt;173-183&lt;/pages&gt;&lt;volume&gt;88&lt;/volume&gt;&lt;keywords&gt;&lt;keyword&gt;Flex sensors&lt;/keyword&gt;&lt;keyword&gt;Magnetic sensors&lt;/keyword&gt;&lt;keyword&gt;Accelerometers&lt;/keyword&gt;&lt;keyword&gt;Hall-effect&lt;/keyword&gt;&lt;keyword&gt;Stretch sensors&lt;/keyword&gt;&lt;keyword&gt;Hand joints&lt;/keyword&gt;&lt;keyword&gt;Gloves&lt;/keyword&gt;&lt;keyword&gt;Dexterity&lt;/keyword&gt;&lt;/keywords&gt;&lt;dates&gt;&lt;year&gt;2019&lt;/year&gt;&lt;pub-dates&gt;&lt;date&gt;2019/06/01/&lt;/date&gt;&lt;/pub-dates&gt;&lt;/dates&gt;&lt;isbn&gt;0026-2692&lt;/isbn&gt;&lt;urls&gt;&lt;related-urls&gt;&lt;url&gt;http://www.sciencedirect.com/science/article/pii/S0026269217305207&lt;/url&gt;&lt;/related-urls&gt;&lt;/urls&gt;&lt;electronic-resource-num&gt;https://doi.org/10.1016/j.mejo.2018.01.014&lt;/electronic-resource-num&gt;&lt;/record&gt;&lt;/Cite&gt;&lt;/EndNote&gt;</w:instrText>
      </w:r>
      <w:r w:rsidR="00212528">
        <w:fldChar w:fldCharType="separate"/>
      </w:r>
      <w:r w:rsidR="00212528">
        <w:rPr>
          <w:noProof/>
        </w:rPr>
        <w:t>(Rashid and Hasan 2019)</w:t>
      </w:r>
      <w:r w:rsidR="00212528">
        <w:fldChar w:fldCharType="end"/>
      </w:r>
      <w:r w:rsidR="00992F51">
        <w:t xml:space="preserve">, </w:t>
      </w:r>
      <w:r w:rsidR="00212528">
        <w:t xml:space="preserve">sign language recognition </w:t>
      </w:r>
      <w:r w:rsidR="000C6F29">
        <w:fldChar w:fldCharType="begin"/>
      </w:r>
      <w:r w:rsidR="000C6F29">
        <w:instrText xml:space="preserve"> ADDIN EN.CITE &lt;EndNote&gt;&lt;Cite&gt;&lt;Author&gt;Ahmed&lt;/Author&gt;&lt;Year&gt;2018&lt;/Year&gt;&lt;RecNum&gt;44&lt;/RecNum&gt;&lt;DisplayText&gt;(Ahmed et al. 2018)&lt;/DisplayText&gt;&lt;record&gt;&lt;rec-number&gt;44&lt;/rec-number&gt;&lt;foreign-keys&gt;&lt;key app="EN" db-id="9tzd5awr0xevfgesp5250eddd20zf5s09zwx" timestamp="1611876527" guid="20d20951-1111-4c80-bcd1-233c89e99456"&gt;44&lt;/key&gt;&lt;/foreign-keys&gt;&lt;ref-type name="Journal Article"&gt;17&lt;/ref-type&gt;&lt;contributors&gt;&lt;authors&gt;&lt;author&gt;Ahmed, Mohamed Aktham&lt;/author&gt;&lt;author&gt;Zaidan, Bilal Bahaa&lt;/author&gt;&lt;author&gt;Zaidan, Aws Alaa&lt;/author&gt;&lt;author&gt;Salih, Mahmood Maher&lt;/author&gt;&lt;author&gt;Lakulu, Muhammad Modi bin&lt;/author&gt;&lt;/authors&gt;&lt;/contributors&gt;&lt;titles&gt;&lt;title&gt;A Review on Systems-Based Sensory Gloves for Sign Language Recognition State of the Art between 2007 and 2017&lt;/title&gt;&lt;secondary-title&gt;Sensors&lt;/secondary-title&gt;&lt;/titles&gt;&lt;periodical&gt;&lt;full-title&gt;Sensors&lt;/full-title&gt;&lt;/periodical&gt;&lt;pages&gt;2208&lt;/pages&gt;&lt;volume&gt;18&lt;/volume&gt;&lt;number&gt;7&lt;/number&gt;&lt;dates&gt;&lt;year&gt;2018&lt;/year&gt;&lt;/dates&gt;&lt;isbn&gt;1424-8220&lt;/isbn&gt;&lt;accession-num&gt;doi:10.3390/s18072208&lt;/accession-num&gt;&lt;urls&gt;&lt;related-urls&gt;&lt;url&gt;https://www.mdpi.com/1424-8220/18/7/2208&lt;/url&gt;&lt;/related-urls&gt;&lt;/urls&gt;&lt;/record&gt;&lt;/Cite&gt;&lt;/EndNote&gt;</w:instrText>
      </w:r>
      <w:r w:rsidR="000C6F29">
        <w:fldChar w:fldCharType="separate"/>
      </w:r>
      <w:r w:rsidR="000C6F29">
        <w:rPr>
          <w:noProof/>
        </w:rPr>
        <w:t>(Ahmed et al. 2018)</w:t>
      </w:r>
      <w:r w:rsidR="000C6F29">
        <w:fldChar w:fldCharType="end"/>
      </w:r>
      <w:r w:rsidR="00992F51">
        <w:t xml:space="preserve">, </w:t>
      </w:r>
      <w:r w:rsidR="00B26FBA">
        <w:t xml:space="preserve">hand pose estimation </w:t>
      </w:r>
      <w:r w:rsidR="00B26FBA">
        <w:fldChar w:fldCharType="begin"/>
      </w:r>
      <w:r w:rsidR="001A78BE">
        <w:instrText xml:space="preserve"> ADDIN EN.CITE &lt;EndNote&gt;&lt;Cite&gt;&lt;Author&gt;Chen&lt;/Author&gt;&lt;Year&gt;2020&lt;/Year&gt;&lt;RecNum&gt;45&lt;/RecNum&gt;&lt;DisplayText&gt;(Chen et al. 2020)&lt;/DisplayText&gt;&lt;record&gt;&lt;rec-number&gt;45&lt;/rec-number&gt;&lt;foreign-keys&gt;&lt;key app="EN" db-id="9tzd5awr0xevfgesp5250eddd20zf5s09zwx" timestamp="1611887833" guid="bbb05e35-02f7-40db-8ad1-d68be4fd780b"&gt;45&lt;/key&gt;&lt;/foreign-keys&gt;&lt;ref-type name="Journal Article"&gt;17&lt;/ref-type&gt;&lt;contributors&gt;&lt;authors&gt;&lt;author&gt;Chen, Weiya&lt;/author&gt;&lt;author&gt;Yu, Chenchen&lt;/author&gt;&lt;author&gt;Tu, Chenyu&lt;/author&gt;&lt;author&gt;Lyu, Zehua&lt;/author&gt;&lt;author&gt;Tang, Jing&lt;/author&gt;&lt;author&gt;Ou, Shiqi&lt;/author&gt;&lt;author&gt;Fu, Yan&lt;/author&gt;&lt;author&gt;Xue, Zhidong&lt;/author&gt;&lt;/authors&gt;&lt;/contributors&gt;&lt;titles&gt;&lt;title&gt;A Survey on Hand Pose Estimation with Wearable Sensors and Computer-Vision-Based Methods&lt;/title&gt;&lt;secondary-title&gt;Sensors&lt;/secondary-title&gt;&lt;/titles&gt;&lt;periodical&gt;&lt;full-title&gt;Sensors&lt;/full-title&gt;&lt;/periodical&gt;&lt;pages&gt;1074&lt;/pages&gt;&lt;volume&gt;20&lt;/volume&gt;&lt;number&gt;4&lt;/number&gt;&lt;dates&gt;&lt;year&gt;2020&lt;/year&gt;&lt;/dates&gt;&lt;isbn&gt;1424-8220&lt;/isbn&gt;&lt;accession-num&gt;doi:10.3390/s20041074&lt;/accession-num&gt;&lt;urls&gt;&lt;related-urls&gt;&lt;url&gt;https://www.mdpi.com/1424-8220/20/4/1074&lt;/url&gt;&lt;/related-urls&gt;&lt;/urls&gt;&lt;/record&gt;&lt;/Cite&gt;&lt;/EndNote&gt;</w:instrText>
      </w:r>
      <w:r w:rsidR="00B26FBA">
        <w:fldChar w:fldCharType="separate"/>
      </w:r>
      <w:r w:rsidR="00B26FBA">
        <w:rPr>
          <w:noProof/>
        </w:rPr>
        <w:t>(Chen et al. 2020)</w:t>
      </w:r>
      <w:r w:rsidR="00B26FBA">
        <w:fldChar w:fldCharType="end"/>
      </w:r>
      <w:r w:rsidR="0017433B">
        <w:t xml:space="preserve">, </w:t>
      </w:r>
      <w:r w:rsidR="00C5255B">
        <w:t xml:space="preserve">and </w:t>
      </w:r>
      <w:r w:rsidR="00195474">
        <w:t xml:space="preserve">hand gesture recognition </w:t>
      </w:r>
      <w:r w:rsidR="00195474">
        <w:fldChar w:fldCharType="begin"/>
      </w:r>
      <w:r w:rsidR="00195474">
        <w:instrText xml:space="preserve"> ADDIN EN.CITE &lt;EndNote&gt;&lt;Cite&gt;&lt;Author&gt;Premaratne&lt;/Author&gt;&lt;Year&gt;2017&lt;/Year&gt;&lt;RecNum&gt;69&lt;/RecNum&gt;&lt;DisplayText&gt;(Premaratne 2017)&lt;/DisplayText&gt;&lt;record&gt;&lt;rec-number&gt;69&lt;/rec-number&gt;&lt;foreign-keys&gt;&lt;key app="EN" db-id="9tzd5awr0xevfgesp5250eddd20zf5s09zwx" timestamp="1612321074" guid="b8547699-52eb-457a-bda7-21d425e545aa"&gt;69&lt;/key&gt;&lt;/foreign-keys&gt;&lt;ref-type name="Conference Proceedings"&gt;10&lt;/ref-type&gt;&lt;contributors&gt;&lt;authors&gt;&lt;author&gt;Premaratne, P.&lt;/author&gt;&lt;/authors&gt;&lt;/contributors&gt;&lt;titles&gt;&lt;title&gt;Chapter 2 Historical Development of Hand Gesture Recognition&lt;/title&gt;&lt;/titles&gt;&lt;dates&gt;&lt;year&gt;2017&lt;/year&gt;&lt;/dates&gt;&lt;urls&gt;&lt;/urls&gt;&lt;/record&gt;&lt;/Cite&gt;&lt;/EndNote&gt;</w:instrText>
      </w:r>
      <w:r w:rsidR="00195474">
        <w:fldChar w:fldCharType="separate"/>
      </w:r>
      <w:r w:rsidR="00195474">
        <w:rPr>
          <w:noProof/>
        </w:rPr>
        <w:t>(Premaratne 2017)</w:t>
      </w:r>
      <w:r w:rsidR="00195474">
        <w:fldChar w:fldCharType="end"/>
      </w:r>
      <w:r w:rsidR="00195474">
        <w:t>.</w:t>
      </w:r>
    </w:p>
    <w:p w14:paraId="541D3685" w14:textId="77777777" w:rsidR="00C5255B" w:rsidRDefault="00C5255B" w:rsidP="00F14FF3">
      <w:pPr>
        <w:spacing w:after="0" w:line="240" w:lineRule="auto"/>
        <w:contextualSpacing/>
      </w:pPr>
    </w:p>
    <w:p w14:paraId="2B09778C" w14:textId="75B89B76" w:rsidR="00347467" w:rsidRPr="003E310F" w:rsidRDefault="00992F51" w:rsidP="00F14FF3">
      <w:pPr>
        <w:spacing w:after="0" w:line="240" w:lineRule="auto"/>
        <w:contextualSpacing/>
      </w:pPr>
      <w:r w:rsidRPr="00992F51">
        <w:t xml:space="preserve">To provide readers with a more focused literature review, this paper is focused on reviewing </w:t>
      </w:r>
      <w:r w:rsidR="00F67857" w:rsidRPr="00F67857">
        <w:t>WSG</w:t>
      </w:r>
      <w:r w:rsidRPr="00992F51">
        <w:t>s that implement</w:t>
      </w:r>
      <w:r w:rsidR="00C5255B">
        <w:t xml:space="preserve"> either</w:t>
      </w:r>
      <w:r w:rsidRPr="00992F51">
        <w:t xml:space="preserve"> pressure, temperature, </w:t>
      </w:r>
      <w:r w:rsidR="00C5255B">
        <w:t>or</w:t>
      </w:r>
      <w:r w:rsidRPr="00992F51">
        <w:t xml:space="preserve"> strain sensors. These sensors</w:t>
      </w:r>
      <w:r w:rsidR="00C5255B">
        <w:t xml:space="preserve"> were selected for a focused study as they</w:t>
      </w:r>
      <w:r w:rsidRPr="00992F51">
        <w:t xml:space="preserve"> measure the main interaction</w:t>
      </w:r>
      <w:r w:rsidR="008C3AD6">
        <w:t xml:space="preserve"> individuals</w:t>
      </w:r>
      <w:r w:rsidRPr="00992F51">
        <w:t xml:space="preserve"> with sensory impairment disorders need to have transferred to another part of their body.</w:t>
      </w:r>
      <w:r w:rsidR="008C3AD6">
        <w:t xml:space="preserve"> </w:t>
      </w:r>
      <w:r w:rsidR="00E1325D" w:rsidRPr="00E1325D">
        <w:t xml:space="preserve">This paper will survey commercial products, Do-It-Yourself </w:t>
      </w:r>
      <w:r w:rsidR="00E1325D">
        <w:t xml:space="preserve">(DIY) </w:t>
      </w:r>
      <w:r w:rsidR="00E1325D" w:rsidRPr="00E1325D">
        <w:t>projects</w:t>
      </w:r>
      <w:r w:rsidR="004D4E4C">
        <w:t xml:space="preserve">, and </w:t>
      </w:r>
      <w:r w:rsidR="004D4E4C" w:rsidRPr="004D4E4C">
        <w:t>academic papers</w:t>
      </w:r>
      <w:r w:rsidR="00E1325D" w:rsidRPr="00E1325D">
        <w:t xml:space="preserve"> to </w:t>
      </w:r>
      <w:r w:rsidR="00E1325D">
        <w:t>highlight</w:t>
      </w:r>
      <w:r w:rsidR="00E1325D" w:rsidRPr="00E1325D">
        <w:t xml:space="preserve"> the manufacturing method, application, and characteristics of the sensors used.</w:t>
      </w:r>
      <w:r w:rsidR="003E310F">
        <w:t xml:space="preserve"> T</w:t>
      </w:r>
      <w:r w:rsidR="00347467" w:rsidRPr="00347467">
        <w:t>he advantages and drawbacks of the technologies used are</w:t>
      </w:r>
      <w:r w:rsidR="003E310F">
        <w:t xml:space="preserve"> highlighted</w:t>
      </w:r>
      <w:r w:rsidR="00347467" w:rsidRPr="00347467">
        <w:t xml:space="preserve"> to identify potential room for improvements</w:t>
      </w:r>
      <w:r w:rsidR="008C3AD6">
        <w:t xml:space="preserve"> and</w:t>
      </w:r>
      <w:r w:rsidR="003E310F">
        <w:t xml:space="preserve"> the future direction of </w:t>
      </w:r>
      <w:r w:rsidR="00F67857" w:rsidRPr="00F67857">
        <w:t>WSG</w:t>
      </w:r>
      <w:r w:rsidR="003E310F">
        <w:t>s will be discussed to guide readers in their research development.</w:t>
      </w:r>
    </w:p>
    <w:p w14:paraId="2AFD5361" w14:textId="77777777" w:rsidR="00406EA0" w:rsidRDefault="00406EA0" w:rsidP="00F14FF3">
      <w:pPr>
        <w:spacing w:after="0" w:line="240" w:lineRule="auto"/>
        <w:contextualSpacing/>
      </w:pPr>
    </w:p>
    <w:p w14:paraId="0E7A0901" w14:textId="33C3D409" w:rsidR="007315B2" w:rsidRDefault="007315B2" w:rsidP="00F14FF3">
      <w:pPr>
        <w:spacing w:after="0" w:line="240" w:lineRule="auto"/>
        <w:contextualSpacing/>
        <w:rPr>
          <w:b/>
          <w:bCs/>
        </w:rPr>
      </w:pPr>
      <w:r w:rsidRPr="00635637">
        <w:rPr>
          <w:b/>
          <w:bCs/>
        </w:rPr>
        <w:t>2.</w:t>
      </w:r>
      <w:r w:rsidR="00400BA8">
        <w:rPr>
          <w:b/>
          <w:bCs/>
        </w:rPr>
        <w:t>1</w:t>
      </w:r>
      <w:r w:rsidRPr="00635637">
        <w:rPr>
          <w:b/>
          <w:bCs/>
        </w:rPr>
        <w:t xml:space="preserve">. </w:t>
      </w:r>
      <w:r w:rsidR="00187E0F">
        <w:rPr>
          <w:b/>
          <w:bCs/>
        </w:rPr>
        <w:t>W</w:t>
      </w:r>
      <w:r w:rsidRPr="00635637">
        <w:rPr>
          <w:b/>
          <w:bCs/>
        </w:rPr>
        <w:t xml:space="preserve">earable </w:t>
      </w:r>
      <w:r w:rsidR="000A4703" w:rsidRPr="00635637">
        <w:rPr>
          <w:b/>
          <w:bCs/>
        </w:rPr>
        <w:t>s</w:t>
      </w:r>
      <w:r w:rsidRPr="00635637">
        <w:rPr>
          <w:b/>
          <w:bCs/>
        </w:rPr>
        <w:t>ens</w:t>
      </w:r>
      <w:r w:rsidR="00F80CB5">
        <w:rPr>
          <w:b/>
          <w:bCs/>
        </w:rPr>
        <w:t>ing</w:t>
      </w:r>
      <w:r w:rsidRPr="00635637">
        <w:rPr>
          <w:b/>
          <w:bCs/>
        </w:rPr>
        <w:t xml:space="preserve"> </w:t>
      </w:r>
      <w:r w:rsidR="000A4703" w:rsidRPr="00635637">
        <w:rPr>
          <w:b/>
          <w:bCs/>
        </w:rPr>
        <w:t>g</w:t>
      </w:r>
      <w:r w:rsidRPr="00635637">
        <w:rPr>
          <w:b/>
          <w:bCs/>
        </w:rPr>
        <w:t>loves</w:t>
      </w:r>
      <w:r w:rsidR="00187E0F">
        <w:rPr>
          <w:b/>
          <w:bCs/>
        </w:rPr>
        <w:t xml:space="preserve"> applications</w:t>
      </w:r>
    </w:p>
    <w:p w14:paraId="3CB4B3FA" w14:textId="77777777" w:rsidR="00400BA8" w:rsidRPr="00635637" w:rsidRDefault="00400BA8" w:rsidP="00F14FF3">
      <w:pPr>
        <w:spacing w:after="0" w:line="240" w:lineRule="auto"/>
        <w:contextualSpacing/>
        <w:rPr>
          <w:b/>
          <w:bCs/>
        </w:rPr>
      </w:pPr>
    </w:p>
    <w:p w14:paraId="45E6FEE6" w14:textId="1F9D076E" w:rsidR="006D7E7F" w:rsidRDefault="00F67857" w:rsidP="00F14FF3">
      <w:pPr>
        <w:spacing w:after="0" w:line="240" w:lineRule="auto"/>
        <w:contextualSpacing/>
      </w:pPr>
      <w:r w:rsidRPr="00F67857">
        <w:t>WSG</w:t>
      </w:r>
      <w:r w:rsidR="00F80CB5">
        <w:t>s</w:t>
      </w:r>
      <w:r w:rsidR="00F80CB5">
        <w:rPr>
          <w:b/>
          <w:bCs/>
        </w:rPr>
        <w:t xml:space="preserve"> </w:t>
      </w:r>
      <w:r w:rsidR="00201544">
        <w:t>are used in a multitude of</w:t>
      </w:r>
      <w:r w:rsidR="00F80CB5">
        <w:t xml:space="preserve"> </w:t>
      </w:r>
      <w:r w:rsidR="00D464AD">
        <w:t>applications,</w:t>
      </w:r>
      <w:r w:rsidR="00F80CB5">
        <w:t xml:space="preserve"> and the number of applications</w:t>
      </w:r>
      <w:r w:rsidR="00B01B4B">
        <w:t xml:space="preserve"> continues to grow </w:t>
      </w:r>
      <w:r w:rsidR="00F80CB5">
        <w:t xml:space="preserve">as the technology used to make </w:t>
      </w:r>
      <w:r w:rsidR="00201544">
        <w:t>them</w:t>
      </w:r>
      <w:r w:rsidR="00187E0F">
        <w:t xml:space="preserve"> </w:t>
      </w:r>
      <w:r w:rsidR="00201544">
        <w:t>improve</w:t>
      </w:r>
      <w:r w:rsidR="00187E0F">
        <w:t>s</w:t>
      </w:r>
      <w:r w:rsidR="00201544">
        <w:t>.</w:t>
      </w:r>
      <w:r w:rsidR="00386A3E">
        <w:t xml:space="preserve"> </w:t>
      </w:r>
      <w:r w:rsidR="00DE26D4">
        <w:t xml:space="preserve">In 2008, </w:t>
      </w:r>
      <w:proofErr w:type="spellStart"/>
      <w:r w:rsidR="00DE26D4">
        <w:t>Dipietro</w:t>
      </w:r>
      <w:proofErr w:type="spellEnd"/>
      <w:r w:rsidR="00DE26D4">
        <w:t xml:space="preserve"> created a summary table to detail</w:t>
      </w:r>
      <w:r w:rsidR="008C3AD6">
        <w:t xml:space="preserve"> the </w:t>
      </w:r>
      <w:r w:rsidR="00554EA7">
        <w:t>applications that</w:t>
      </w:r>
      <w:r w:rsidR="008C3AD6">
        <w:t xml:space="preserve"> </w:t>
      </w:r>
      <w:r w:rsidRPr="00F67857">
        <w:t>WSG</w:t>
      </w:r>
      <w:r w:rsidR="008C3AD6">
        <w:t>s</w:t>
      </w:r>
      <w:r w:rsidR="00554EA7">
        <w:t xml:space="preserve"> can be used for</w:t>
      </w:r>
      <w:r w:rsidR="008C3AD6">
        <w:t xml:space="preserve">. This </w:t>
      </w:r>
      <w:r w:rsidR="004D4E4C">
        <w:t xml:space="preserve">summary </w:t>
      </w:r>
      <w:r w:rsidR="008C3AD6">
        <w:t>table documents</w:t>
      </w:r>
      <w:r w:rsidR="00DE26D4">
        <w:t xml:space="preserve"> </w:t>
      </w:r>
      <w:r w:rsidR="008C3AD6">
        <w:t xml:space="preserve">possible </w:t>
      </w:r>
      <w:r w:rsidR="00DE26D4">
        <w:t>applications</w:t>
      </w:r>
      <w:r w:rsidR="008C3AD6">
        <w:t>, fields,</w:t>
      </w:r>
      <w:r w:rsidR="00DE26D4">
        <w:t xml:space="preserve"> rationale </w:t>
      </w:r>
      <w:r w:rsidR="008C3AD6">
        <w:t>for their use</w:t>
      </w:r>
      <w:r w:rsidR="00DE26D4">
        <w:t xml:space="preserve">, </w:t>
      </w:r>
      <w:r w:rsidR="008C3AD6">
        <w:t>the</w:t>
      </w:r>
      <w:r w:rsidR="00DE26D4">
        <w:t xml:space="preserve"> device </w:t>
      </w:r>
      <w:r w:rsidR="008C3AD6">
        <w:t xml:space="preserve">used </w:t>
      </w:r>
      <w:r w:rsidR="00DE26D4">
        <w:t xml:space="preserve">instead of a </w:t>
      </w:r>
      <w:r w:rsidRPr="00F67857">
        <w:t>WSG</w:t>
      </w:r>
      <w:r w:rsidR="00DE26D4">
        <w:t>, and the</w:t>
      </w:r>
      <w:r w:rsidR="008C3AD6">
        <w:t>ir</w:t>
      </w:r>
      <w:r w:rsidR="00DE26D4">
        <w:t xml:space="preserve"> purpose</w:t>
      </w:r>
      <w:r w:rsidR="00554EA7">
        <w:t xml:space="preserve"> </w:t>
      </w:r>
      <w:r w:rsidR="0055470B">
        <w:fldChar w:fldCharType="begin"/>
      </w:r>
      <w:r w:rsidR="0055470B">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rsidR="0055470B">
        <w:fldChar w:fldCharType="separate"/>
      </w:r>
      <w:r w:rsidR="0055470B">
        <w:rPr>
          <w:noProof/>
        </w:rPr>
        <w:t>(Dipietro et al. 2008)</w:t>
      </w:r>
      <w:r w:rsidR="0055470B">
        <w:fldChar w:fldCharType="end"/>
      </w:r>
      <w:r w:rsidR="0055470B">
        <w:t xml:space="preserve">. </w:t>
      </w:r>
      <w:r w:rsidR="00386A3E" w:rsidRPr="00386A3E">
        <w:rPr>
          <w:b/>
          <w:bCs/>
        </w:rPr>
        <w:t xml:space="preserve">Table </w:t>
      </w:r>
      <w:r w:rsidR="00554EA7">
        <w:rPr>
          <w:b/>
          <w:bCs/>
        </w:rPr>
        <w:t>1</w:t>
      </w:r>
      <w:r w:rsidR="00386A3E">
        <w:t xml:space="preserve"> </w:t>
      </w:r>
      <w:r w:rsidR="00E576DB">
        <w:t xml:space="preserve">is </w:t>
      </w:r>
      <w:r w:rsidR="00187E0F">
        <w:t xml:space="preserve">an updated version of this prior work and it </w:t>
      </w:r>
      <w:r w:rsidR="00E576DB">
        <w:t>includ</w:t>
      </w:r>
      <w:r w:rsidR="00187E0F">
        <w:t>es</w:t>
      </w:r>
      <w:r w:rsidR="00E576DB">
        <w:t xml:space="preserve"> more </w:t>
      </w:r>
      <w:r w:rsidR="00187E0F">
        <w:t xml:space="preserve">modern </w:t>
      </w:r>
      <w:r w:rsidR="00E576DB">
        <w:t>applications</w:t>
      </w:r>
      <w:r w:rsidR="00187E0F">
        <w:t xml:space="preserve"> that have arisen from</w:t>
      </w:r>
      <w:r w:rsidR="00E576DB">
        <w:t xml:space="preserve"> technological advances. </w:t>
      </w:r>
      <w:r w:rsidR="00554EA7">
        <w:t xml:space="preserve">In the next few sections, the </w:t>
      </w:r>
      <w:r w:rsidR="00851CCB">
        <w:t xml:space="preserve">commercially available, DIY, </w:t>
      </w:r>
      <w:r w:rsidR="00C115E8">
        <w:t>or</w:t>
      </w:r>
      <w:r w:rsidR="00851CCB">
        <w:t xml:space="preserve"> academic version</w:t>
      </w:r>
      <w:r w:rsidR="006D7E7F">
        <w:t xml:space="preserve"> </w:t>
      </w:r>
      <w:r w:rsidR="00A31E06">
        <w:t>of</w:t>
      </w:r>
      <w:r w:rsidR="00C115E8">
        <w:t xml:space="preserve"> the</w:t>
      </w:r>
      <w:r w:rsidR="00A31E06">
        <w:t xml:space="preserve"> </w:t>
      </w:r>
      <w:r w:rsidRPr="00F67857">
        <w:t>WSG</w:t>
      </w:r>
      <w:r w:rsidR="00187E0F">
        <w:t xml:space="preserve">s are </w:t>
      </w:r>
      <w:r w:rsidR="004D4E4C">
        <w:t xml:space="preserve">described. The commercially available WSGs are listed first to </w:t>
      </w:r>
    </w:p>
    <w:p w14:paraId="7748A393" w14:textId="77777777" w:rsidR="00635637" w:rsidRDefault="00635637" w:rsidP="00F14FF3">
      <w:pPr>
        <w:spacing w:after="0" w:line="240" w:lineRule="auto"/>
        <w:contextualSpacing/>
      </w:pPr>
    </w:p>
    <w:p w14:paraId="2A9D6C4A" w14:textId="107C271C" w:rsidR="007315B2" w:rsidRDefault="007315B2" w:rsidP="00F14FF3">
      <w:pPr>
        <w:spacing w:after="0" w:line="240" w:lineRule="auto"/>
        <w:contextualSpacing/>
        <w:rPr>
          <w:b/>
          <w:bCs/>
        </w:rPr>
      </w:pPr>
      <w:r w:rsidRPr="00635637">
        <w:rPr>
          <w:b/>
          <w:bCs/>
        </w:rPr>
        <w:t>2.</w:t>
      </w:r>
      <w:r w:rsidR="00400BA8">
        <w:rPr>
          <w:b/>
          <w:bCs/>
        </w:rPr>
        <w:t>2</w:t>
      </w:r>
      <w:r w:rsidRPr="00635637">
        <w:rPr>
          <w:b/>
          <w:bCs/>
        </w:rPr>
        <w:t xml:space="preserve">. Commercially </w:t>
      </w:r>
      <w:r w:rsidR="000A4703" w:rsidRPr="00635637">
        <w:rPr>
          <w:b/>
          <w:bCs/>
        </w:rPr>
        <w:t>a</w:t>
      </w:r>
      <w:r w:rsidRPr="00635637">
        <w:rPr>
          <w:b/>
          <w:bCs/>
        </w:rPr>
        <w:t xml:space="preserve">vailable </w:t>
      </w:r>
      <w:r w:rsidR="000A4703" w:rsidRPr="00635637">
        <w:rPr>
          <w:b/>
          <w:bCs/>
        </w:rPr>
        <w:t>w</w:t>
      </w:r>
      <w:r w:rsidRPr="00635637">
        <w:rPr>
          <w:b/>
          <w:bCs/>
        </w:rPr>
        <w:t xml:space="preserve">earable </w:t>
      </w:r>
      <w:r w:rsidR="000A4703" w:rsidRPr="00635637">
        <w:rPr>
          <w:b/>
          <w:bCs/>
        </w:rPr>
        <w:t>s</w:t>
      </w:r>
      <w:r w:rsidRPr="00635637">
        <w:rPr>
          <w:b/>
          <w:bCs/>
        </w:rPr>
        <w:t>ens</w:t>
      </w:r>
      <w:ins w:id="184" w:author="Carl" w:date="2021-03-28T17:12:00Z">
        <w:r w:rsidR="00F8286C">
          <w:rPr>
            <w:b/>
            <w:bCs/>
          </w:rPr>
          <w:t>ing</w:t>
        </w:r>
      </w:ins>
      <w:del w:id="185" w:author="Carl" w:date="2021-03-28T17:12:00Z">
        <w:r w:rsidRPr="00635637" w:rsidDel="00F8286C">
          <w:rPr>
            <w:b/>
            <w:bCs/>
          </w:rPr>
          <w:delText>or</w:delText>
        </w:r>
      </w:del>
      <w:r w:rsidRPr="00635637">
        <w:rPr>
          <w:b/>
          <w:bCs/>
        </w:rPr>
        <w:t xml:space="preserve"> </w:t>
      </w:r>
      <w:r w:rsidR="000A4703" w:rsidRPr="00635637">
        <w:rPr>
          <w:b/>
          <w:bCs/>
        </w:rPr>
        <w:t>g</w:t>
      </w:r>
      <w:r w:rsidRPr="00635637">
        <w:rPr>
          <w:b/>
          <w:bCs/>
        </w:rPr>
        <w:t>loves</w:t>
      </w:r>
    </w:p>
    <w:p w14:paraId="109FFF3D" w14:textId="77777777" w:rsidR="00400BA8" w:rsidRPr="00635637" w:rsidRDefault="00400BA8" w:rsidP="00F14FF3">
      <w:pPr>
        <w:spacing w:after="0" w:line="240" w:lineRule="auto"/>
        <w:contextualSpacing/>
        <w:rPr>
          <w:b/>
          <w:bCs/>
        </w:rPr>
      </w:pPr>
    </w:p>
    <w:p w14:paraId="387DB1B4" w14:textId="3F12E357" w:rsidR="00A32540" w:rsidRDefault="00386A3E" w:rsidP="00F14FF3">
      <w:pPr>
        <w:spacing w:after="0" w:line="240" w:lineRule="auto"/>
        <w:contextualSpacing/>
      </w:pPr>
      <w:r>
        <w:t xml:space="preserve">While numerous </w:t>
      </w:r>
      <w:r w:rsidR="00F67857" w:rsidRPr="00F67857">
        <w:t>WSG</w:t>
      </w:r>
      <w:r>
        <w:t xml:space="preserve"> designs have been proposed over the past </w:t>
      </w:r>
      <w:r w:rsidR="00BC1271">
        <w:t>4</w:t>
      </w:r>
      <w:r>
        <w:t>0 years, only a few</w:t>
      </w:r>
      <w:r w:rsidR="005A0418">
        <w:t xml:space="preserve"> products</w:t>
      </w:r>
      <w:r>
        <w:t xml:space="preserve"> have become commercially</w:t>
      </w:r>
      <w:r w:rsidR="005A0418">
        <w:t xml:space="preserve"> viable</w:t>
      </w:r>
      <w:r>
        <w:t>.</w:t>
      </w:r>
      <w:r w:rsidR="005A0418">
        <w:t xml:space="preserve"> </w:t>
      </w:r>
      <w:r w:rsidR="00BC1271">
        <w:t>The</w:t>
      </w:r>
      <w:r>
        <w:t xml:space="preserve"> </w:t>
      </w:r>
      <w:r w:rsidR="00F67857" w:rsidRPr="00F67857">
        <w:t>WSG</w:t>
      </w:r>
      <w:r>
        <w:t>s</w:t>
      </w:r>
      <w:r w:rsidR="00BC1271">
        <w:t xml:space="preserve"> on the market today</w:t>
      </w:r>
      <w:r>
        <w:t xml:space="preserve"> integrate</w:t>
      </w:r>
      <w:r w:rsidR="00B26FBA">
        <w:t xml:space="preserve"> a myriad of different</w:t>
      </w:r>
      <w:r>
        <w:t xml:space="preserve"> </w:t>
      </w:r>
      <w:r w:rsidR="002E0B7E">
        <w:t>sensors</w:t>
      </w:r>
      <w:r w:rsidR="003E129E">
        <w:t xml:space="preserve">. A few </w:t>
      </w:r>
      <w:r w:rsidR="00CA484D">
        <w:t xml:space="preserve">notable </w:t>
      </w:r>
      <w:r w:rsidR="003E129E">
        <w:t xml:space="preserve">examples </w:t>
      </w:r>
      <w:r w:rsidR="00B26FBA">
        <w:t xml:space="preserve">of </w:t>
      </w:r>
      <w:r w:rsidR="00F67857" w:rsidRPr="00F67857">
        <w:t>WSG</w:t>
      </w:r>
      <w:r w:rsidR="00B26FBA">
        <w:t xml:space="preserve">s that use sensors that </w:t>
      </w:r>
      <w:r w:rsidR="00BC1271">
        <w:t xml:space="preserve">are worth mentioning, but are not applicable for </w:t>
      </w:r>
      <w:r w:rsidR="00B26FBA">
        <w:t>this literature review</w:t>
      </w:r>
      <w:r w:rsidR="00BC1271">
        <w:t>,</w:t>
      </w:r>
      <w:r w:rsidR="00B26FBA">
        <w:t xml:space="preserve"> </w:t>
      </w:r>
      <w:r w:rsidR="003E129E">
        <w:t xml:space="preserve">are the </w:t>
      </w:r>
      <w:proofErr w:type="spellStart"/>
      <w:r w:rsidR="003E129E">
        <w:t>Noitom</w:t>
      </w:r>
      <w:proofErr w:type="spellEnd"/>
      <w:r w:rsidR="003E129E">
        <w:t xml:space="preserve"> Hi5 VR Glove </w:t>
      </w:r>
      <w:r w:rsidR="003E129E">
        <w:fldChar w:fldCharType="begin"/>
      </w:r>
      <w:r w:rsidR="00212528">
        <w:instrText xml:space="preserve"> ADDIN EN.CITE &lt;EndNote&gt;&lt;Cite&gt;&lt;Author&gt;Noitom&lt;/Author&gt;&lt;Year&gt;2021&lt;/Year&gt;&lt;RecNum&gt;43&lt;/RecNum&gt;&lt;DisplayText&gt;(Noitom 2021)&lt;/DisplayText&gt;&lt;record&gt;&lt;rec-number&gt;43&lt;/rec-number&gt;&lt;foreign-keys&gt;&lt;key app="EN" db-id="9tzd5awr0xevfgesp5250eddd20zf5s09zwx" timestamp="1611875661" guid="0842cca6-0cec-4222-a0c9-2b1ffd2f824a"&gt;43&lt;/key&gt;&lt;/foreign-keys&gt;&lt;ref-type name="Web Page"&gt;12&lt;/ref-type&gt;&lt;contributors&gt;&lt;authors&gt;&lt;author&gt;Noitom, International Inc.&lt;/author&gt;&lt;/authors&gt;&lt;/contributors&gt;&lt;titles&gt;&lt;title&gt;Noitom Hi5&lt;/title&gt;&lt;/titles&gt;&lt;pages&gt;Hi5 VR Glove&lt;/pages&gt;&lt;volume&gt;2021&lt;/volume&gt;&lt;number&gt;January 28&lt;/number&gt;&lt;dates&gt;&lt;year&gt;2021&lt;/year&gt;&lt;/dates&gt;&lt;pub-location&gt;hi5vrglove.com&lt;/pub-location&gt;&lt;publisher&gt;Noitom International Inc.&lt;/publisher&gt;&lt;urls&gt;&lt;related-urls&gt;&lt;url&gt;https://hi5vrglove.com/#features&lt;/url&gt;&lt;/related-urls&gt;&lt;/urls&gt;&lt;custom1&gt;2021&lt;/custom1&gt;&lt;custom2&gt;January 28&lt;/custom2&gt;&lt;/record&gt;&lt;/Cite&gt;&lt;/EndNote&gt;</w:instrText>
      </w:r>
      <w:r w:rsidR="003E129E">
        <w:fldChar w:fldCharType="separate"/>
      </w:r>
      <w:r w:rsidR="003E129E">
        <w:rPr>
          <w:noProof/>
        </w:rPr>
        <w:t>(Noitom 2021)</w:t>
      </w:r>
      <w:r w:rsidR="003E129E">
        <w:fldChar w:fldCharType="end"/>
      </w:r>
      <w:r w:rsidR="003E129E">
        <w:t xml:space="preserve"> that uses an</w:t>
      </w:r>
      <w:r w:rsidR="003E129E" w:rsidRPr="003E129E">
        <w:t xml:space="preserve"> internal measurement unit (IMU)</w:t>
      </w:r>
      <w:r w:rsidR="00BC1271">
        <w:t xml:space="preserve"> for motion recording</w:t>
      </w:r>
      <w:r w:rsidR="00CA484D">
        <w:t xml:space="preserve">, </w:t>
      </w:r>
      <w:r w:rsidR="003E129E">
        <w:t xml:space="preserve">the </w:t>
      </w:r>
      <w:r w:rsidR="003E129E" w:rsidRPr="003E129E">
        <w:t xml:space="preserve">Workaround </w:t>
      </w:r>
      <w:proofErr w:type="spellStart"/>
      <w:r w:rsidR="003E129E" w:rsidRPr="003E129E">
        <w:t>ProGlove</w:t>
      </w:r>
      <w:proofErr w:type="spellEnd"/>
      <w:r w:rsidR="003E129E" w:rsidRPr="003E129E">
        <w:t xml:space="preserve"> </w:t>
      </w:r>
      <w:r w:rsidR="005540B5">
        <w:fldChar w:fldCharType="begin"/>
      </w:r>
      <w:r w:rsidR="005540B5">
        <w:instrText xml:space="preserve"> ADDIN EN.CITE &lt;EndNote&gt;&lt;Cite&gt;&lt;Author&gt;Workaround&lt;/Author&gt;&lt;Year&gt;2021&lt;/Year&gt;&lt;RecNum&gt;42&lt;/RecNum&gt;&lt;DisplayText&gt;(Workaround 2021)&lt;/DisplayText&gt;&lt;record&gt;&lt;rec-number&gt;42&lt;/rec-number&gt;&lt;foreign-keys&gt;&lt;key app="EN" db-id="9tzd5awr0xevfgesp5250eddd20zf5s09zwx" timestamp="1611872268" guid="def3d17c-5d07-4b55-b643-712c66263e7c"&gt;42&lt;/key&gt;&lt;/foreign-keys&gt;&lt;ref-type name="Web Page"&gt;12&lt;/ref-type&gt;&lt;contributors&gt;&lt;authors&gt;&lt;author&gt;Workaround, GmbH&lt;/author&gt;&lt;/authors&gt;&lt;/contributors&gt;&lt;titles&gt;&lt;title&gt;ProGlove Index Trigger&lt;/title&gt;&lt;/titles&gt;&lt;pages&gt;ProGlove wearable sensor glove&lt;/pages&gt;&lt;volume&gt;2021&lt;/volume&gt;&lt;number&gt;January 28&lt;/number&gt;&lt;dates&gt;&lt;year&gt;2021&lt;/year&gt;&lt;/dates&gt;&lt;pub-location&gt;www.proglove.com&lt;/pub-location&gt;&lt;publisher&gt;ProGlove&lt;/publisher&gt;&lt;urls&gt;&lt;related-urls&gt;&lt;url&gt;https://www.proglove.com/products/wearables/&lt;/url&gt;&lt;/related-urls&gt;&lt;/urls&gt;&lt;custom1&gt;2021&lt;/custom1&gt;&lt;custom2&gt;January 28&lt;/custom2&gt;&lt;/record&gt;&lt;/Cite&gt;&lt;/EndNote&gt;</w:instrText>
      </w:r>
      <w:r w:rsidR="005540B5">
        <w:fldChar w:fldCharType="separate"/>
      </w:r>
      <w:r w:rsidR="005540B5">
        <w:rPr>
          <w:noProof/>
        </w:rPr>
        <w:t>(Workaround 2021)</w:t>
      </w:r>
      <w:r w:rsidR="005540B5">
        <w:fldChar w:fldCharType="end"/>
      </w:r>
      <w:r w:rsidR="005540B5">
        <w:t xml:space="preserve"> </w:t>
      </w:r>
      <w:r w:rsidR="003E129E">
        <w:t>that uses an</w:t>
      </w:r>
      <w:r w:rsidR="002E0B7E">
        <w:t xml:space="preserve"> industrial bar</w:t>
      </w:r>
      <w:r w:rsidR="003E129E">
        <w:t>-</w:t>
      </w:r>
      <w:r w:rsidR="002E0B7E">
        <w:t>code reader</w:t>
      </w:r>
      <w:r w:rsidR="00BC1271">
        <w:t xml:space="preserve"> for inventory tracking</w:t>
      </w:r>
      <w:r w:rsidR="00CA484D">
        <w:t xml:space="preserve">, and the </w:t>
      </w:r>
      <w:proofErr w:type="spellStart"/>
      <w:r w:rsidR="00CA484D">
        <w:t>SenseGlove</w:t>
      </w:r>
      <w:proofErr w:type="spellEnd"/>
      <w:r w:rsidR="00F07EBD">
        <w:t xml:space="preserve"> that provides force-feedback for VR training</w:t>
      </w:r>
      <w:r w:rsidR="00CA484D">
        <w:t xml:space="preserve"> </w:t>
      </w:r>
      <w:r w:rsidR="00F07EBD">
        <w:fldChar w:fldCharType="begin"/>
      </w:r>
      <w:r w:rsidR="006E0948">
        <w:instrText xml:space="preserve"> ADDIN EN.CITE &lt;EndNote&gt;&lt;Cite&gt;&lt;Author&gt;SenseGlove&lt;/Author&gt;&lt;Year&gt;2021&lt;/Year&gt;&lt;RecNum&gt;54&lt;/RecNum&gt;&lt;DisplayText&gt;(SenseGlove 2021)&lt;/DisplayText&gt;&lt;record&gt;&lt;rec-number&gt;54&lt;/rec-number&gt;&lt;foreign-keys&gt;&lt;key app="EN" db-id="9tzd5awr0xevfgesp5250eddd20zf5s09zwx" timestamp="1612036079" guid="cf60e912-d6ac-4e4a-8c80-6ddda76ce54a"&gt;54&lt;/key&gt;&lt;/foreign-keys&gt;&lt;ref-type name="Web Page"&gt;12&lt;/ref-type&gt;&lt;contributors&gt;&lt;authors&gt;&lt;author&gt;SenseGlove&lt;/author&gt;&lt;/authors&gt;&lt;/contributors&gt;&lt;titles&gt;&lt;title&gt;SenseGlove Nova&lt;/title&gt;&lt;/titles&gt;&lt;pages&gt;SenseGlove Nova - The New Sense for VR Training&lt;/pages&gt;&lt;volume&gt;2021&lt;/volume&gt;&lt;number&gt;January 30&lt;/number&gt;&lt;dates&gt;&lt;year&gt;2021&lt;/year&gt;&lt;/dates&gt;&lt;pub-location&gt;https://www.senseglove.com/nova/&lt;/pub-location&gt;&lt;publisher&gt;SenseGlove&lt;/publisher&gt;&lt;work-type&gt;Image&lt;/work-type&gt;&lt;urls&gt;&lt;related-urls&gt;&lt;url&gt;https://www.senseglove.com/nova/&lt;/url&gt;&lt;/related-urls&gt;&lt;/urls&gt;&lt;custom1&gt;2021&lt;/custom1&gt;&lt;custom2&gt;January 30&lt;/custom2&gt;&lt;/record&gt;&lt;/Cite&gt;&lt;/EndNote&gt;</w:instrText>
      </w:r>
      <w:r w:rsidR="00F07EBD">
        <w:fldChar w:fldCharType="separate"/>
      </w:r>
      <w:r w:rsidR="00F07EBD">
        <w:rPr>
          <w:noProof/>
        </w:rPr>
        <w:t>(SenseGlove 2021)</w:t>
      </w:r>
      <w:r w:rsidR="00F07EBD">
        <w:fldChar w:fldCharType="end"/>
      </w:r>
      <w:r w:rsidR="002E0B7E">
        <w:t xml:space="preserve">. </w:t>
      </w:r>
      <w:r w:rsidR="00BC1271">
        <w:t>Rather t</w:t>
      </w:r>
      <w:r w:rsidR="00B26FBA" w:rsidRPr="00B26FBA">
        <w:t>his section</w:t>
      </w:r>
      <w:r w:rsidR="00BC1271">
        <w:t xml:space="preserve"> of the literature review</w:t>
      </w:r>
      <w:r w:rsidR="00B26FBA" w:rsidRPr="00B26FBA">
        <w:t xml:space="preserve"> will focus on commercially available products that implement either temperature, pressure, or strain sensors into a </w:t>
      </w:r>
      <w:r w:rsidR="00F67857" w:rsidRPr="00F67857">
        <w:t>WSG</w:t>
      </w:r>
      <w:r w:rsidR="00B26FBA" w:rsidRPr="00B26FBA">
        <w:t>.</w:t>
      </w:r>
    </w:p>
    <w:p w14:paraId="686CA1CD" w14:textId="77777777" w:rsidR="00184E78" w:rsidRDefault="00184E78" w:rsidP="00F14FF3">
      <w:pPr>
        <w:spacing w:after="0" w:line="240" w:lineRule="auto"/>
        <w:contextualSpacing/>
      </w:pPr>
    </w:p>
    <w:p w14:paraId="3AE2E3A2" w14:textId="2A32EAEC" w:rsidR="006379B3" w:rsidRDefault="006379B3" w:rsidP="00F14FF3">
      <w:pPr>
        <w:spacing w:after="0" w:line="240" w:lineRule="auto"/>
        <w:contextualSpacing/>
      </w:pPr>
      <w:r>
        <w:t>The</w:t>
      </w:r>
      <w:r w:rsidR="00BC1271">
        <w:t>re are a very limited number of</w:t>
      </w:r>
      <w:r>
        <w:t xml:space="preserve"> commercial</w:t>
      </w:r>
      <w:r w:rsidR="00BC1271">
        <w:t>ly available</w:t>
      </w:r>
      <w:r>
        <w:t xml:space="preserve"> </w:t>
      </w:r>
      <w:r w:rsidR="009806EA" w:rsidRPr="009806EA">
        <w:t>WSG</w:t>
      </w:r>
      <w:r>
        <w:t>s that integrate temperature sensors</w:t>
      </w:r>
      <w:r w:rsidR="005A3932">
        <w:t>.</w:t>
      </w:r>
      <w:r w:rsidR="00D05633">
        <w:t xml:space="preserve"> The </w:t>
      </w:r>
      <w:proofErr w:type="spellStart"/>
      <w:r w:rsidR="00D05633">
        <w:t>SensPro</w:t>
      </w:r>
      <w:proofErr w:type="spellEnd"/>
      <w:r w:rsidR="00D05633">
        <w:t xml:space="preserve"> 8108 by </w:t>
      </w:r>
      <w:proofErr w:type="spellStart"/>
      <w:r w:rsidR="00D05633">
        <w:t>Holik</w:t>
      </w:r>
      <w:proofErr w:type="spellEnd"/>
      <w:r w:rsidR="00D05633">
        <w:t xml:space="preserve"> International use an infrared thermometer and contact temperature sensors</w:t>
      </w:r>
      <w:r w:rsidR="00BC1271">
        <w:t>. These sensors are built into</w:t>
      </w:r>
      <w:r w:rsidR="00D05633">
        <w:t xml:space="preserve"> a protective glove</w:t>
      </w:r>
      <w:r w:rsidR="00BC1271">
        <w:t xml:space="preserve"> for firefighters</w:t>
      </w:r>
      <w:r w:rsidR="00D05633">
        <w:t xml:space="preserve"> to warn </w:t>
      </w:r>
      <w:r w:rsidR="00BC1271">
        <w:t>them</w:t>
      </w:r>
      <w:r w:rsidR="00D05633">
        <w:t xml:space="preserve"> </w:t>
      </w:r>
      <w:r w:rsidR="00BC1271">
        <w:t>that the</w:t>
      </w:r>
      <w:r w:rsidR="00D05633">
        <w:t xml:space="preserve"> temperature </w:t>
      </w:r>
      <w:r w:rsidR="00BC1271">
        <w:t xml:space="preserve">of </w:t>
      </w:r>
      <w:r w:rsidR="00D05633">
        <w:t>objects</w:t>
      </w:r>
      <w:r w:rsidR="00BC1271">
        <w:t xml:space="preserve"> they are touching is too hot</w:t>
      </w:r>
      <w:r w:rsidR="00D05633">
        <w:t xml:space="preserve"> </w:t>
      </w:r>
      <w:r w:rsidR="00D05633">
        <w:fldChar w:fldCharType="begin"/>
      </w:r>
      <w:r w:rsidR="000E4C17">
        <w:instrText xml:space="preserve"> ADDIN EN.CITE &lt;EndNote&gt;&lt;Cite&gt;&lt;Author&gt;SensPro&lt;/Author&gt;&lt;Year&gt;2021&lt;/Year&gt;&lt;RecNum&gt;52&lt;/RecNum&gt;&lt;DisplayText&gt;(SensPro 2021)&lt;/DisplayText&gt;&lt;record&gt;&lt;rec-number&gt;52&lt;/rec-number&gt;&lt;foreign-keys&gt;&lt;key app="EN" db-id="9tzd5awr0xevfgesp5250eddd20zf5s09zwx" timestamp="1612031485" guid="753c416b-eb1c-4329-a276-7041ee709b68"&gt;52&lt;/key&gt;&lt;/foreign-keys&gt;&lt;ref-type name="Web Page"&gt;12&lt;/ref-type&gt;&lt;contributors&gt;&lt;authors&gt;&lt;author&gt;SensPro&lt;/author&gt;&lt;/authors&gt;&lt;/contributors&gt;&lt;titles&gt;&lt;title&gt;The All-Textile Protective Gloves Are Designed For Use In Extinguishing Fires&lt;/title&gt;&lt;/titles&gt;&lt;pages&gt;All Textile Protective Gloves are Designed for Use in Extinguishing Fires&lt;/pages&gt;&lt;volume&gt;2021&lt;/volume&gt;&lt;number&gt;January 30&lt;/number&gt;&lt;dates&gt;&lt;year&gt;2021&lt;/year&gt;&lt;/dates&gt;&lt;pub-location&gt;https://www.senspro.cz/index_en.php&lt;/pub-location&gt;&lt;publisher&gt;Holik International&lt;/publisher&gt;&lt;work-type&gt;Webpage&lt;/work-type&gt;&lt;urls&gt;&lt;related-urls&gt;&lt;url&gt;https://www.senspro.cz/index_en.php&lt;/url&gt;&lt;/related-urls&gt;&lt;/urls&gt;&lt;custom1&gt;2021&lt;/custom1&gt;&lt;custom2&gt;January 30&lt;/custom2&gt;&lt;/record&gt;&lt;/Cite&gt;&lt;/EndNote&gt;</w:instrText>
      </w:r>
      <w:r w:rsidR="00D05633">
        <w:fldChar w:fldCharType="separate"/>
      </w:r>
      <w:r w:rsidR="00D05633">
        <w:rPr>
          <w:noProof/>
        </w:rPr>
        <w:t>(SensPro 2021)</w:t>
      </w:r>
      <w:r w:rsidR="00D05633">
        <w:fldChar w:fldCharType="end"/>
      </w:r>
      <w:r w:rsidR="00D05633">
        <w:t>.</w:t>
      </w:r>
      <w:r w:rsidR="00BC1271">
        <w:t xml:space="preserve"> The lack of commercially available products that integrate a temperature sensor </w:t>
      </w:r>
      <w:r w:rsidR="00507948">
        <w:t xml:space="preserve">highlights a potential market opportunity. </w:t>
      </w:r>
      <w:r w:rsidR="00BC1271">
        <w:t xml:space="preserve"> </w:t>
      </w:r>
    </w:p>
    <w:p w14:paraId="4F4ADC9D" w14:textId="05FE4EC0" w:rsidR="006379B3" w:rsidRDefault="006379B3" w:rsidP="00F14FF3">
      <w:pPr>
        <w:spacing w:after="0" w:line="240" w:lineRule="auto"/>
        <w:contextualSpacing/>
      </w:pPr>
    </w:p>
    <w:p w14:paraId="081FDBD1" w14:textId="67215C90" w:rsidR="006379B3" w:rsidRDefault="00507948" w:rsidP="00F14FF3">
      <w:pPr>
        <w:spacing w:after="0" w:line="240" w:lineRule="auto"/>
        <w:contextualSpacing/>
      </w:pPr>
      <w:r>
        <w:t xml:space="preserve">Unlike </w:t>
      </w:r>
      <w:r w:rsidR="001A0C52">
        <w:t>wearable sensing gloves that integrate</w:t>
      </w:r>
      <w:r>
        <w:t xml:space="preserve"> temperature sensors, there are numerous </w:t>
      </w:r>
      <w:r w:rsidR="006379B3" w:rsidRPr="006379B3">
        <w:t>commercial</w:t>
      </w:r>
      <w:r w:rsidR="001A0C52">
        <w:t>ly available</w:t>
      </w:r>
      <w:r w:rsidR="006379B3" w:rsidRPr="006379B3">
        <w:t xml:space="preserve"> </w:t>
      </w:r>
      <w:r w:rsidR="009806EA" w:rsidRPr="009806EA">
        <w:t>WSG</w:t>
      </w:r>
      <w:r w:rsidR="006379B3" w:rsidRPr="006379B3">
        <w:t>s that integrate</w:t>
      </w:r>
      <w:r w:rsidR="006379B3">
        <w:t xml:space="preserve"> pressure</w:t>
      </w:r>
      <w:r w:rsidR="006379B3" w:rsidRPr="006379B3">
        <w:t xml:space="preserve"> sensors</w:t>
      </w:r>
      <w:r>
        <w:t xml:space="preserve">. </w:t>
      </w:r>
      <w:r w:rsidR="001A0C52" w:rsidRPr="001A0C52">
        <w:rPr>
          <w:b/>
          <w:bCs/>
        </w:rPr>
        <w:t>Fig. 3</w:t>
      </w:r>
      <w:r w:rsidR="001A0C52">
        <w:t xml:space="preserve"> is provided to help the reader visualize what products are available. </w:t>
      </w:r>
      <w:r w:rsidR="00B42350">
        <w:t xml:space="preserve">Most </w:t>
      </w:r>
      <w:r w:rsidR="009806EA" w:rsidRPr="009806EA">
        <w:t>WSG</w:t>
      </w:r>
      <w:r w:rsidR="00B42350">
        <w:t xml:space="preserve">s that integrate pressure sensors are designed to quantify the ergonomics of a product. </w:t>
      </w:r>
      <w:r w:rsidR="001A78BE">
        <w:t xml:space="preserve">The </w:t>
      </w:r>
      <w:r w:rsidR="001A0C52">
        <w:t>“</w:t>
      </w:r>
      <w:proofErr w:type="spellStart"/>
      <w:r w:rsidR="001A78BE">
        <w:t>Pliance</w:t>
      </w:r>
      <w:proofErr w:type="spellEnd"/>
      <w:r w:rsidR="001A78BE">
        <w:t xml:space="preserve"> Glove</w:t>
      </w:r>
      <w:r w:rsidR="001A0C52">
        <w:t>”</w:t>
      </w:r>
      <w:r w:rsidR="001A78BE">
        <w:t xml:space="preserve"> by </w:t>
      </w:r>
      <w:r w:rsidR="001A78BE" w:rsidRPr="001A78BE">
        <w:t>Novel GmbH</w:t>
      </w:r>
      <w:r w:rsidR="001A0C52">
        <w:t xml:space="preserve">, </w:t>
      </w:r>
      <w:r w:rsidR="00AD47AB">
        <w:t xml:space="preserve">shown in </w:t>
      </w:r>
      <w:r w:rsidR="00AD47AB" w:rsidRPr="005C6A8F">
        <w:rPr>
          <w:b/>
          <w:bCs/>
        </w:rPr>
        <w:t>Fig. 3A</w:t>
      </w:r>
      <w:r w:rsidR="00AD47AB">
        <w:rPr>
          <w:b/>
          <w:bCs/>
        </w:rPr>
        <w:t>,</w:t>
      </w:r>
      <w:r w:rsidR="001A78BE" w:rsidRPr="001A78BE">
        <w:t xml:space="preserve"> </w:t>
      </w:r>
      <w:r w:rsidR="001A78BE">
        <w:t xml:space="preserve">uses 256 </w:t>
      </w:r>
      <w:r w:rsidR="005A3932">
        <w:t>capacitance</w:t>
      </w:r>
      <w:r w:rsidR="001A0C52">
        <w:t>-based</w:t>
      </w:r>
      <w:r w:rsidR="005A3932">
        <w:t xml:space="preserve"> pressure </w:t>
      </w:r>
      <w:r w:rsidR="001A78BE">
        <w:t>sensors and</w:t>
      </w:r>
      <w:r w:rsidR="001A0C52">
        <w:t xml:space="preserve"> it</w:t>
      </w:r>
      <w:r w:rsidR="001A78BE">
        <w:t xml:space="preserve"> record</w:t>
      </w:r>
      <w:r w:rsidR="001A0C52">
        <w:t>s</w:t>
      </w:r>
      <w:r w:rsidR="001A78BE">
        <w:t xml:space="preserve"> </w:t>
      </w:r>
      <w:r w:rsidR="001A0C52">
        <w:t>data</w:t>
      </w:r>
      <w:r w:rsidR="001A78BE">
        <w:t xml:space="preserve"> a</w:t>
      </w:r>
      <w:r w:rsidR="001A0C52">
        <w:t>t a</w:t>
      </w:r>
      <w:r w:rsidR="001A78BE">
        <w:t xml:space="preserve"> </w:t>
      </w:r>
      <w:r w:rsidR="001A0C52">
        <w:t xml:space="preserve">sampling rate </w:t>
      </w:r>
      <w:r w:rsidR="001A78BE">
        <w:t>of 20,000 samples per second</w:t>
      </w:r>
      <w:r w:rsidR="00AD47AB">
        <w:t>.</w:t>
      </w:r>
      <w:r w:rsidR="001A78BE">
        <w:t xml:space="preserve"> </w:t>
      </w:r>
      <w:r w:rsidR="00B42350">
        <w:t>T</w:t>
      </w:r>
      <w:r w:rsidR="005A3932">
        <w:t>t can</w:t>
      </w:r>
      <w:r w:rsidR="00B42350">
        <w:t xml:space="preserve"> additionally</w:t>
      </w:r>
      <w:r w:rsidR="005A3932">
        <w:t xml:space="preserve"> be used </w:t>
      </w:r>
      <w:r w:rsidR="00AD47AB">
        <w:t>during physical therapy to assess the severity of a patients injury</w:t>
      </w:r>
      <w:r w:rsidR="00B42350">
        <w:t xml:space="preserve"> and</w:t>
      </w:r>
      <w:r w:rsidR="00AD47AB">
        <w:t xml:space="preserve"> aid the patient’s</w:t>
      </w:r>
      <w:r w:rsidR="005A3932">
        <w:t xml:space="preserve"> rehabilitation</w:t>
      </w:r>
      <w:r w:rsidR="007737A1">
        <w:t xml:space="preserve"> </w:t>
      </w:r>
      <w:r w:rsidR="007737A1">
        <w:fldChar w:fldCharType="begin"/>
      </w:r>
      <w:r w:rsidR="007737A1">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rsidR="007737A1">
        <w:fldChar w:fldCharType="separate"/>
      </w:r>
      <w:r w:rsidR="007737A1">
        <w:rPr>
          <w:noProof/>
        </w:rPr>
        <w:t>(Novel 2021)</w:t>
      </w:r>
      <w:r w:rsidR="007737A1">
        <w:fldChar w:fldCharType="end"/>
      </w:r>
      <w:r w:rsidR="005A3932">
        <w:t>.</w:t>
      </w:r>
      <w:r w:rsidR="0070279B">
        <w:t xml:space="preserve"> </w:t>
      </w:r>
      <w:r w:rsidR="000E52AF" w:rsidRPr="000E52AF">
        <w:t xml:space="preserve">The </w:t>
      </w:r>
      <w:r w:rsidR="00AD47AB">
        <w:t>“</w:t>
      </w:r>
      <w:r w:rsidR="000E52AF" w:rsidRPr="000E52AF">
        <w:t>Finger TPS</w:t>
      </w:r>
      <w:r w:rsidR="00AD47AB">
        <w:t>”</w:t>
      </w:r>
      <w:r w:rsidR="000E52AF">
        <w:t xml:space="preserve"> by Medical Tactile Inc</w:t>
      </w:r>
      <w:r w:rsidR="000E52AF" w:rsidRPr="000E52AF">
        <w:t xml:space="preserve"> includes a capacitance pressure sensor on the fingertip of the glove</w:t>
      </w:r>
      <w:r w:rsidR="00B42350">
        <w:t xml:space="preserve"> </w:t>
      </w:r>
      <w:r w:rsidR="000E52AF">
        <w:fldChar w:fldCharType="begin"/>
      </w:r>
      <w:r w:rsidR="000E52AF">
        <w:instrText xml:space="preserve"> ADDIN EN.CITE &lt;EndNote&gt;&lt;Cite&gt;&lt;Author&gt;PPS&lt;/Author&gt;&lt;Year&gt;2021&lt;/Year&gt;&lt;RecNum&gt;50&lt;/RecNum&gt;&lt;DisplayText&gt;(PPS 2021a)&lt;/DisplayText&gt;&lt;record&gt;&lt;rec-number&gt;50&lt;/rec-number&gt;&lt;foreign-keys&gt;&lt;key app="EN" db-id="9tzd5awr0xevfgesp5250eddd20zf5s09zwx" timestamp="1612028759" guid="c0e9e128-f69b-4f90-8624-81ede8fcf2d0"&gt;50&lt;/key&gt;&lt;/foreign-keys&gt;&lt;ref-type name="Web Page"&gt;12&lt;/ref-type&gt;&lt;contributors&gt;&lt;authors&gt;&lt;author&gt;PPS&lt;/author&gt;&lt;/authors&gt;&lt;/contributors&gt;&lt;titles&gt;&lt;title&gt;Finger TPS | Finger and Hand Pressure Measurement&lt;/title&gt;&lt;/titles&gt;&lt;pages&gt;Finger TPS | Finger And Hand Pressure Measurement&lt;/pages&gt;&lt;volume&gt;2021&lt;/volume&gt;&lt;number&gt;January 30&lt;/number&gt;&lt;dates&gt;&lt;year&gt;2021&lt;/year&gt;&lt;/dates&gt;&lt;pub-location&gt;https://pressureprofile.com/body-pressure-mapping/finger-tps&lt;/pub-location&gt;&lt;publisher&gt;Medical Tactile Inc. 2020&lt;/publisher&gt;&lt;work-type&gt;Image&lt;/work-type&gt;&lt;urls&gt;&lt;related-urls&gt;&lt;url&gt;https://pressureprofile.com/body-pressure-mapping/finger-tps&lt;/url&gt;&lt;/related-urls&gt;&lt;/urls&gt;&lt;custom1&gt;2021&lt;/custom1&gt;&lt;custom2&gt;January 30&lt;/custom2&gt;&lt;/record&gt;&lt;/Cite&gt;&lt;/EndNote&gt;</w:instrText>
      </w:r>
      <w:r w:rsidR="000E52AF">
        <w:fldChar w:fldCharType="separate"/>
      </w:r>
      <w:r w:rsidR="000E52AF">
        <w:rPr>
          <w:noProof/>
        </w:rPr>
        <w:t>(PPS 2021a)</w:t>
      </w:r>
      <w:r w:rsidR="000E52AF">
        <w:fldChar w:fldCharType="end"/>
      </w:r>
      <w:r w:rsidR="000E52AF">
        <w:t xml:space="preserve">. The </w:t>
      </w:r>
      <w:r w:rsidR="00AD47AB">
        <w:t>“</w:t>
      </w:r>
      <w:proofErr w:type="spellStart"/>
      <w:r w:rsidR="000E52AF">
        <w:t>TactileGlove</w:t>
      </w:r>
      <w:proofErr w:type="spellEnd"/>
      <w:r w:rsidR="000E52AF">
        <w:t>,</w:t>
      </w:r>
      <w:r w:rsidR="00B42350">
        <w:t>”</w:t>
      </w:r>
      <w:r w:rsidR="000E52AF">
        <w:t xml:space="preserve"> also by Medical Tactile Inc, includes capacitance pressure sensors throughout the entire glove – fingers to palm</w:t>
      </w:r>
      <w:r w:rsidR="00AD47AB">
        <w:t>, as shown in</w:t>
      </w:r>
      <w:r w:rsidR="000E52AF">
        <w:t xml:space="preserve"> </w:t>
      </w:r>
      <w:r w:rsidR="000E52AF" w:rsidRPr="00D05633">
        <w:rPr>
          <w:b/>
          <w:bCs/>
        </w:rPr>
        <w:t>Fig. 3</w:t>
      </w:r>
      <w:r w:rsidR="00AD47AB">
        <w:rPr>
          <w:b/>
          <w:bCs/>
        </w:rPr>
        <w:t>G</w:t>
      </w:r>
      <w:r w:rsidR="00B42350">
        <w:rPr>
          <w:b/>
          <w:bCs/>
        </w:rPr>
        <w:t xml:space="preserve"> </w:t>
      </w:r>
      <w:r w:rsidR="000E52AF">
        <w:fldChar w:fldCharType="begin"/>
      </w:r>
      <w:r w:rsidR="000E52AF">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rsidR="000E52AF">
        <w:fldChar w:fldCharType="separate"/>
      </w:r>
      <w:r w:rsidR="000E52AF">
        <w:rPr>
          <w:noProof/>
        </w:rPr>
        <w:t>(PPS 2021b)</w:t>
      </w:r>
      <w:r w:rsidR="000E52AF">
        <w:fldChar w:fldCharType="end"/>
      </w:r>
      <w:r w:rsidR="000E52AF">
        <w:t>.</w:t>
      </w:r>
      <w:r w:rsidR="00B42350">
        <w:t xml:space="preserve"> The “Glove Pressure Mapping System” by Vista Medical, Ltd is has various pressure sensors mounted on the hand at different locations. An image of the glove is shown in </w:t>
      </w:r>
      <w:r w:rsidR="00B42350" w:rsidRPr="00AD47AB">
        <w:rPr>
          <w:b/>
          <w:bCs/>
        </w:rPr>
        <w:t>Fig. 3L</w:t>
      </w:r>
      <w:r w:rsidR="00B42350">
        <w:t xml:space="preserve"> </w:t>
      </w:r>
      <w:r w:rsidR="00B42350">
        <w:fldChar w:fldCharType="begin"/>
      </w:r>
      <w:r w:rsidR="00B42350">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rsidR="00B42350">
        <w:fldChar w:fldCharType="separate"/>
      </w:r>
      <w:r w:rsidR="00B42350">
        <w:rPr>
          <w:noProof/>
        </w:rPr>
        <w:t>(Vista Medical)</w:t>
      </w:r>
      <w:r w:rsidR="00B42350">
        <w:fldChar w:fldCharType="end"/>
      </w:r>
      <w:r w:rsidR="00B42350">
        <w:t>.</w:t>
      </w:r>
      <w:r w:rsidR="000E52AF">
        <w:t xml:space="preserve"> </w:t>
      </w:r>
      <w:r w:rsidR="00725313">
        <w:t xml:space="preserve">The </w:t>
      </w:r>
      <w:r w:rsidR="00AD47AB">
        <w:t>“</w:t>
      </w:r>
      <w:r w:rsidR="00725313">
        <w:t>Peregrine Glove ST</w:t>
      </w:r>
      <w:r w:rsidR="00AD47AB">
        <w:t>”</w:t>
      </w:r>
      <w:r w:rsidR="00725313">
        <w:t xml:space="preserve"> by Peregrine has 17 touch point contact sensors (5 touch sensors per long finger and 2 touch sensors on the small finger)</w:t>
      </w:r>
      <w:r w:rsidR="00B42350">
        <w:t xml:space="preserve"> as </w:t>
      </w:r>
      <w:r w:rsidR="00725313">
        <w:t xml:space="preserve">shown in </w:t>
      </w:r>
      <w:r w:rsidR="00725313" w:rsidRPr="00725313">
        <w:rPr>
          <w:b/>
          <w:bCs/>
        </w:rPr>
        <w:t>Fig. 3</w:t>
      </w:r>
      <w:r w:rsidR="00AD47AB">
        <w:rPr>
          <w:b/>
          <w:bCs/>
        </w:rPr>
        <w:t>I</w:t>
      </w:r>
      <w:r w:rsidR="00B42350">
        <w:t>, and</w:t>
      </w:r>
      <w:r w:rsidR="00725313">
        <w:t xml:space="preserve"> it primarily used for computer interaction and VR applications </w:t>
      </w:r>
      <w:r w:rsidR="00725313">
        <w:fldChar w:fldCharType="begin"/>
      </w:r>
      <w:r w:rsidR="00725313">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rsidR="00725313">
        <w:fldChar w:fldCharType="separate"/>
      </w:r>
      <w:r w:rsidR="00725313">
        <w:rPr>
          <w:noProof/>
        </w:rPr>
        <w:t>(Peregrine 2021)</w:t>
      </w:r>
      <w:r w:rsidR="00725313">
        <w:fldChar w:fldCharType="end"/>
      </w:r>
      <w:r w:rsidR="00725313">
        <w:t xml:space="preserve">. </w:t>
      </w:r>
    </w:p>
    <w:p w14:paraId="4F47910B" w14:textId="3CE53182" w:rsidR="006379B3" w:rsidRDefault="006379B3" w:rsidP="00F14FF3">
      <w:pPr>
        <w:spacing w:after="0" w:line="240" w:lineRule="auto"/>
        <w:contextualSpacing/>
      </w:pPr>
    </w:p>
    <w:p w14:paraId="6B8FA179" w14:textId="75C17F92" w:rsidR="00635637" w:rsidRDefault="006379B3" w:rsidP="00F14FF3">
      <w:pPr>
        <w:spacing w:after="0" w:line="240" w:lineRule="auto"/>
        <w:contextualSpacing/>
      </w:pPr>
      <w:r w:rsidRPr="006379B3">
        <w:lastRenderedPageBreak/>
        <w:t>The</w:t>
      </w:r>
      <w:r w:rsidR="00B42350">
        <w:t xml:space="preserve"> bulk of the</w:t>
      </w:r>
      <w:r w:rsidRPr="006379B3">
        <w:t xml:space="preserve"> commercial </w:t>
      </w:r>
      <w:r w:rsidR="009806EA" w:rsidRPr="009806EA">
        <w:t>WSG</w:t>
      </w:r>
      <w:r w:rsidRPr="006379B3">
        <w:t xml:space="preserve">s integrate </w:t>
      </w:r>
      <w:r w:rsidR="00184E78">
        <w:t>strain</w:t>
      </w:r>
      <w:r w:rsidRPr="006379B3">
        <w:t xml:space="preserve"> sensors</w:t>
      </w:r>
      <w:r w:rsidR="00B42350">
        <w:t xml:space="preserve"> for various applications. </w:t>
      </w:r>
      <w:r w:rsidR="001013EC">
        <w:t xml:space="preserve">The largest applications for </w:t>
      </w:r>
      <w:r w:rsidR="009806EA" w:rsidRPr="009806EA">
        <w:t>WSG</w:t>
      </w:r>
      <w:r w:rsidR="001013EC">
        <w:t>s that use strain sensors are virtual and augmented reality</w:t>
      </w:r>
      <w:r w:rsidR="00A953FD">
        <w:t xml:space="preserve"> and computer control</w:t>
      </w:r>
      <w:r w:rsidR="001013EC">
        <w:t xml:space="preserve">, and the following products are designed for these applications. </w:t>
      </w:r>
      <w:r w:rsidR="005A3932">
        <w:t xml:space="preserve">The </w:t>
      </w:r>
      <w:r w:rsidR="001013EC">
        <w:t>“</w:t>
      </w:r>
      <w:r w:rsidR="005A3932">
        <w:t>VMG 8</w:t>
      </w:r>
      <w:r w:rsidR="001013EC">
        <w:t>”</w:t>
      </w:r>
      <w:r w:rsidR="005A3932">
        <w:t xml:space="preserve"> by </w:t>
      </w:r>
      <w:proofErr w:type="spellStart"/>
      <w:r w:rsidR="005A3932">
        <w:t>VRealities</w:t>
      </w:r>
      <w:proofErr w:type="spellEnd"/>
      <w:r w:rsidR="005A3932">
        <w:t xml:space="preserve"> LLC uses </w:t>
      </w:r>
      <w:r w:rsidR="00FB4B16">
        <w:t>one</w:t>
      </w:r>
      <w:r w:rsidR="005A3932">
        <w:t xml:space="preserve"> embedded strain sensor per finger to accurately measure the finger movements </w:t>
      </w:r>
      <w:r w:rsidR="001013EC">
        <w:t>as</w:t>
      </w:r>
      <w:r w:rsidR="005A3932">
        <w:t xml:space="preserve"> shown in </w:t>
      </w:r>
      <w:r w:rsidR="005A3932" w:rsidRPr="005A3932">
        <w:rPr>
          <w:b/>
          <w:bCs/>
        </w:rPr>
        <w:t>Fig. 3B</w:t>
      </w:r>
      <w:r w:rsidR="005A3932">
        <w:t xml:space="preserve"> </w:t>
      </w:r>
      <w:r w:rsidR="005A3932">
        <w:fldChar w:fldCharType="begin"/>
      </w:r>
      <w:r w:rsidR="005A3932">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rsidR="005A3932">
        <w:fldChar w:fldCharType="separate"/>
      </w:r>
      <w:r w:rsidR="005A3932">
        <w:rPr>
          <w:noProof/>
        </w:rPr>
        <w:t>(Virtual Realities 2018)</w:t>
      </w:r>
      <w:r w:rsidR="005A3932">
        <w:fldChar w:fldCharType="end"/>
      </w:r>
      <w:r w:rsidR="005A3932">
        <w:t>.</w:t>
      </w:r>
      <w:r w:rsidR="008915B0">
        <w:t xml:space="preserve"> The </w:t>
      </w:r>
      <w:r w:rsidR="001013EC">
        <w:t>“</w:t>
      </w:r>
      <w:proofErr w:type="spellStart"/>
      <w:r w:rsidR="008915B0">
        <w:t>MoCap</w:t>
      </w:r>
      <w:proofErr w:type="spellEnd"/>
      <w:r w:rsidR="008915B0">
        <w:t xml:space="preserve"> Pro</w:t>
      </w:r>
      <w:r w:rsidR="001013EC">
        <w:t>”</w:t>
      </w:r>
      <w:r w:rsidR="008915B0">
        <w:t xml:space="preserve"> by </w:t>
      </w:r>
      <w:proofErr w:type="spellStart"/>
      <w:r w:rsidR="008915B0">
        <w:t>StretchSense</w:t>
      </w:r>
      <w:proofErr w:type="spellEnd"/>
      <w:r w:rsidR="008915B0">
        <w:t xml:space="preserve"> uses multi-segmented splay sensors to detect the bending of each knuckle as well as the lateral sprea</w:t>
      </w:r>
      <w:r w:rsidR="001013EC">
        <w:t>d as</w:t>
      </w:r>
      <w:r w:rsidR="008915B0">
        <w:t xml:space="preserve"> shown in </w:t>
      </w:r>
      <w:r w:rsidR="008915B0" w:rsidRPr="008915B0">
        <w:rPr>
          <w:b/>
          <w:bCs/>
        </w:rPr>
        <w:t>Fig. 3C</w:t>
      </w:r>
      <w:r w:rsidR="00283FDC">
        <w:t xml:space="preserve"> </w:t>
      </w:r>
      <w:r w:rsidR="00283FDC">
        <w:fldChar w:fldCharType="begin"/>
      </w:r>
      <w:r w:rsidR="00283FDC">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rsidR="00283FDC">
        <w:fldChar w:fldCharType="separate"/>
      </w:r>
      <w:r w:rsidR="00283FDC">
        <w:rPr>
          <w:noProof/>
        </w:rPr>
        <w:t>(StretchSense 2021)</w:t>
      </w:r>
      <w:r w:rsidR="00283FDC">
        <w:fldChar w:fldCharType="end"/>
      </w:r>
      <w:r w:rsidR="008915B0">
        <w:t xml:space="preserve">. </w:t>
      </w:r>
      <w:r w:rsidR="001013EC">
        <w:t>The “</w:t>
      </w:r>
      <w:proofErr w:type="spellStart"/>
      <w:r w:rsidR="001013EC">
        <w:t>CaptoGlove</w:t>
      </w:r>
      <w:proofErr w:type="spellEnd"/>
      <w:r w:rsidR="001013EC">
        <w:t xml:space="preserve">” by </w:t>
      </w:r>
      <w:proofErr w:type="spellStart"/>
      <w:r w:rsidR="001013EC">
        <w:t>CaptoGlove</w:t>
      </w:r>
      <w:proofErr w:type="spellEnd"/>
      <w:r w:rsidR="001013EC">
        <w:t xml:space="preserve"> Inc includes a bend sensor for each finger as shown in </w:t>
      </w:r>
      <w:r w:rsidR="001013EC" w:rsidRPr="009B2153">
        <w:rPr>
          <w:b/>
          <w:bCs/>
        </w:rPr>
        <w:t>Fig. 3</w:t>
      </w:r>
      <w:r w:rsidR="007E1B68">
        <w:rPr>
          <w:b/>
          <w:bCs/>
        </w:rPr>
        <w:t>E</w:t>
      </w:r>
      <w:r w:rsidR="001013EC">
        <w:rPr>
          <w:b/>
          <w:bCs/>
        </w:rPr>
        <w:t xml:space="preserve"> </w:t>
      </w:r>
      <w:r w:rsidR="001013EC">
        <w:fldChar w:fldCharType="begin"/>
      </w:r>
      <w:r w:rsidR="001013EC">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rsidR="001013EC">
        <w:fldChar w:fldCharType="separate"/>
      </w:r>
      <w:r w:rsidR="001013EC">
        <w:rPr>
          <w:noProof/>
        </w:rPr>
        <w:t>(CaptoGlove 2020)</w:t>
      </w:r>
      <w:r w:rsidR="001013EC">
        <w:fldChar w:fldCharType="end"/>
      </w:r>
      <w:r w:rsidR="001013EC">
        <w:t xml:space="preserve">. The </w:t>
      </w:r>
      <w:r w:rsidR="007E1B68">
        <w:t>“</w:t>
      </w:r>
      <w:r w:rsidR="001013EC">
        <w:t>Manus Prime II Haptic</w:t>
      </w:r>
      <w:r w:rsidR="007E1B68">
        <w:t>”</w:t>
      </w:r>
      <w:r w:rsidR="001013EC">
        <w:t xml:space="preserve"> by Manus VR includes a bend sensor in each finger and provides haptic feedback</w:t>
      </w:r>
      <w:r w:rsidR="007E1B68">
        <w:t>, a</w:t>
      </w:r>
      <w:r w:rsidR="001013EC">
        <w:t xml:space="preserve">s shown in </w:t>
      </w:r>
      <w:r w:rsidR="001013EC" w:rsidRPr="00CA484D">
        <w:rPr>
          <w:b/>
          <w:bCs/>
        </w:rPr>
        <w:t>Fig. 3</w:t>
      </w:r>
      <w:r w:rsidR="007E1B68">
        <w:rPr>
          <w:b/>
          <w:bCs/>
        </w:rPr>
        <w:t>J</w:t>
      </w:r>
      <w:r w:rsidR="001013EC">
        <w:t xml:space="preserve"> </w:t>
      </w:r>
      <w:r w:rsidR="001013EC">
        <w:fldChar w:fldCharType="begin"/>
      </w:r>
      <w:r w:rsidR="001013EC">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rsidR="001013EC">
        <w:fldChar w:fldCharType="separate"/>
      </w:r>
      <w:r w:rsidR="001013EC">
        <w:rPr>
          <w:noProof/>
        </w:rPr>
        <w:t>(Manus-VR 2021)</w:t>
      </w:r>
      <w:r w:rsidR="001013EC">
        <w:fldChar w:fldCharType="end"/>
      </w:r>
      <w:r w:rsidR="001013EC">
        <w:t xml:space="preserve">. The </w:t>
      </w:r>
      <w:r w:rsidR="00A953FD">
        <w:t>“</w:t>
      </w:r>
      <w:r w:rsidR="001013EC">
        <w:t>5DT Data Glove 5 Ultra</w:t>
      </w:r>
      <w:r w:rsidR="00A953FD">
        <w:t>” by 5DT Technologies</w:t>
      </w:r>
      <w:r w:rsidR="001013EC">
        <w:t xml:space="preserve"> includes a bend sensor </w:t>
      </w:r>
      <w:r w:rsidR="00A953FD">
        <w:t>o</w:t>
      </w:r>
      <w:r w:rsidR="001013EC">
        <w:t>n each finger a</w:t>
      </w:r>
      <w:r w:rsidR="00A953FD">
        <w:t>s</w:t>
      </w:r>
      <w:r w:rsidR="001013EC">
        <w:t xml:space="preserve"> shown in </w:t>
      </w:r>
      <w:r w:rsidR="001013EC" w:rsidRPr="00A953FD">
        <w:rPr>
          <w:b/>
          <w:bCs/>
        </w:rPr>
        <w:t>Fig. 3</w:t>
      </w:r>
      <w:r w:rsidR="00A953FD" w:rsidRPr="00A953FD">
        <w:rPr>
          <w:b/>
          <w:bCs/>
        </w:rPr>
        <w:t>K</w:t>
      </w:r>
      <w:r w:rsidR="001013EC">
        <w:t xml:space="preserve"> </w:t>
      </w:r>
      <w:r w:rsidR="001013EC">
        <w:fldChar w:fldCharType="begin"/>
      </w:r>
      <w:r w:rsidR="001013EC">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rsidR="001013EC">
        <w:fldChar w:fldCharType="separate"/>
      </w:r>
      <w:r w:rsidR="001013EC">
        <w:rPr>
          <w:noProof/>
        </w:rPr>
        <w:t>(5DT 2021)</w:t>
      </w:r>
      <w:r w:rsidR="001013EC">
        <w:fldChar w:fldCharType="end"/>
      </w:r>
      <w:r w:rsidR="001013EC">
        <w:t>.</w:t>
      </w:r>
      <w:r w:rsidR="00A953FD" w:rsidRPr="00A953FD">
        <w:t xml:space="preserve"> </w:t>
      </w:r>
      <w:r w:rsidR="00A953FD">
        <w:t xml:space="preserve">The </w:t>
      </w:r>
      <w:r w:rsidR="0037235F">
        <w:t>“</w:t>
      </w:r>
      <w:proofErr w:type="spellStart"/>
      <w:r w:rsidR="00A953FD">
        <w:t>BeBop</w:t>
      </w:r>
      <w:proofErr w:type="spellEnd"/>
      <w:r w:rsidR="00A953FD">
        <w:t xml:space="preserve"> Forte Data Glove</w:t>
      </w:r>
      <w:r w:rsidR="0037235F">
        <w:t>”</w:t>
      </w:r>
      <w:r w:rsidR="00A953FD">
        <w:t xml:space="preserve"> by </w:t>
      </w:r>
      <w:proofErr w:type="spellStart"/>
      <w:r w:rsidR="00A953FD">
        <w:t>BeBop</w:t>
      </w:r>
      <w:proofErr w:type="spellEnd"/>
      <w:r w:rsidR="00A953FD">
        <w:t xml:space="preserve"> Sensors includes a bend sensor </w:t>
      </w:r>
      <w:r w:rsidR="0037235F">
        <w:t>o</w:t>
      </w:r>
      <w:r w:rsidR="00A953FD">
        <w:t>n each finger and has haptic feedback in the glove</w:t>
      </w:r>
      <w:r w:rsidR="0037235F">
        <w:t>, as</w:t>
      </w:r>
      <w:r w:rsidR="00A953FD">
        <w:t xml:space="preserve"> shown in </w:t>
      </w:r>
      <w:r w:rsidR="00A953FD" w:rsidRPr="0070279B">
        <w:rPr>
          <w:b/>
          <w:bCs/>
        </w:rPr>
        <w:t>Fig. 3</w:t>
      </w:r>
      <w:r w:rsidR="0037235F">
        <w:rPr>
          <w:b/>
          <w:bCs/>
        </w:rPr>
        <w:t>F</w:t>
      </w:r>
      <w:r w:rsidR="00A953FD">
        <w:t xml:space="preserve"> </w:t>
      </w:r>
      <w:r w:rsidR="00A953FD">
        <w:fldChar w:fldCharType="begin"/>
      </w:r>
      <w:r w:rsidR="00A953FD">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rsidR="00A953FD">
        <w:fldChar w:fldCharType="separate"/>
      </w:r>
      <w:r w:rsidR="00A953FD">
        <w:rPr>
          <w:noProof/>
        </w:rPr>
        <w:t>(BeBop 2021)</w:t>
      </w:r>
      <w:r w:rsidR="00A953FD">
        <w:fldChar w:fldCharType="end"/>
      </w:r>
      <w:r w:rsidR="00A953FD">
        <w:t>.</w:t>
      </w:r>
      <w:r w:rsidR="0037235F">
        <w:t xml:space="preserve"> There are a few products that target different applications. </w:t>
      </w:r>
      <w:r w:rsidR="00283FDC">
        <w:t xml:space="preserve">The </w:t>
      </w:r>
      <w:r w:rsidR="0037235F">
        <w:t>“</w:t>
      </w:r>
      <w:proofErr w:type="spellStart"/>
      <w:r w:rsidR="00283FDC">
        <w:t>Flexpoint</w:t>
      </w:r>
      <w:proofErr w:type="spellEnd"/>
      <w:r w:rsidR="00283FDC">
        <w:t xml:space="preserve"> </w:t>
      </w:r>
      <w:r w:rsidR="00F46DB4">
        <w:t>USB Glove Kit</w:t>
      </w:r>
      <w:r w:rsidR="0037235F">
        <w:t>”</w:t>
      </w:r>
      <w:r w:rsidR="00F46DB4">
        <w:t xml:space="preserve"> by </w:t>
      </w:r>
      <w:proofErr w:type="spellStart"/>
      <w:r w:rsidR="00F46DB4">
        <w:t>Flexpoint</w:t>
      </w:r>
      <w:proofErr w:type="spellEnd"/>
      <w:r w:rsidR="00F46DB4">
        <w:t xml:space="preserve"> Sensor Systems includes a dual segment bend sensor for each finge</w:t>
      </w:r>
      <w:r w:rsidR="0037235F">
        <w:t>r as</w:t>
      </w:r>
      <w:r w:rsidR="00F46DB4">
        <w:t xml:space="preserve"> shown in </w:t>
      </w:r>
      <w:r w:rsidR="00F46DB4" w:rsidRPr="00F46DB4">
        <w:rPr>
          <w:b/>
          <w:bCs/>
        </w:rPr>
        <w:t>Fig. 3</w:t>
      </w:r>
      <w:r w:rsidR="0037235F">
        <w:rPr>
          <w:b/>
          <w:bCs/>
        </w:rPr>
        <w:t>D</w:t>
      </w:r>
      <w:r w:rsidR="00F46DB4">
        <w:t>. This glove can be used for a variety of medical applications</w:t>
      </w:r>
      <w:r w:rsidR="0037235F">
        <w:t>;</w:t>
      </w:r>
      <w:r w:rsidR="00F46DB4">
        <w:t xml:space="preserve"> determining a patient’s level of monitor skill, post-surgery evaluation, and assisting the disabled </w:t>
      </w:r>
      <w:r w:rsidR="00F46DB4">
        <w:fldChar w:fldCharType="begin"/>
      </w:r>
      <w:r w:rsidR="00942EE3">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rsidR="00F46DB4">
        <w:fldChar w:fldCharType="separate"/>
      </w:r>
      <w:r w:rsidR="00F46DB4">
        <w:rPr>
          <w:noProof/>
        </w:rPr>
        <w:t>(Flexpoint 2021)</w:t>
      </w:r>
      <w:r w:rsidR="00F46DB4">
        <w:fldChar w:fldCharType="end"/>
      </w:r>
      <w:r w:rsidR="00F46DB4">
        <w:t>.</w:t>
      </w:r>
      <w:r w:rsidR="009B2153">
        <w:t xml:space="preserve"> </w:t>
      </w:r>
      <w:r w:rsidR="0070279B">
        <w:t xml:space="preserve">The </w:t>
      </w:r>
      <w:r w:rsidR="0037235F">
        <w:t>“</w:t>
      </w:r>
      <w:r w:rsidR="0070279B">
        <w:t>Smart Glove for Home</w:t>
      </w:r>
      <w:r w:rsidR="0037235F">
        <w:t>”</w:t>
      </w:r>
      <w:r w:rsidR="0070279B">
        <w:t xml:space="preserve"> by </w:t>
      </w:r>
      <w:proofErr w:type="spellStart"/>
      <w:r w:rsidR="0070279B">
        <w:t>Neofect</w:t>
      </w:r>
      <w:proofErr w:type="spellEnd"/>
      <w:r w:rsidR="0070279B">
        <w:t xml:space="preserve"> USA includes a bend sensor for each finger</w:t>
      </w:r>
      <w:r w:rsidR="0037235F">
        <w:t>.</w:t>
      </w:r>
      <w:r w:rsidR="0070279B">
        <w:t xml:space="preserve"> This glove is primarily used as a medical device to quantify </w:t>
      </w:r>
      <w:r w:rsidR="0037235F">
        <w:t xml:space="preserve">the </w:t>
      </w:r>
      <w:r w:rsidR="0070279B">
        <w:t xml:space="preserve">movements of </w:t>
      </w:r>
      <w:r w:rsidR="0037235F">
        <w:t>one’s hand</w:t>
      </w:r>
      <w:r w:rsidR="0070279B">
        <w:t xml:space="preserve"> to better promote repetition to improve motor function</w:t>
      </w:r>
      <w:r w:rsidR="0037235F">
        <w:t xml:space="preserve"> for stroke patients and those suffering from sensory impairment</w:t>
      </w:r>
      <w:r w:rsidR="0070279B">
        <w:t xml:space="preserve"> </w:t>
      </w:r>
      <w:r w:rsidR="0070279B">
        <w:fldChar w:fldCharType="begin"/>
      </w:r>
      <w:r w:rsidR="0070279B">
        <w:instrText xml:space="preserve"> ADDIN EN.CITE &lt;EndNote&gt;&lt;Cite&gt;&lt;Author&gt;Neofect&lt;/Author&gt;&lt;Year&gt;2021&lt;/Year&gt;&lt;RecNum&gt;51&lt;/RecNum&gt;&lt;DisplayText&gt;(Neofect 2021)&lt;/DisplayText&gt;&lt;record&gt;&lt;rec-number&gt;51&lt;/rec-number&gt;&lt;foreign-keys&gt;&lt;key app="EN" db-id="9tzd5awr0xevfgesp5250eddd20zf5s09zwx" timestamp="1612029474" guid="2c02b3d2-9830-4e9d-81a9-ac3b7a6c6bb9"&gt;51&lt;/key&gt;&lt;/foreign-keys&gt;&lt;ref-type name="Web Page"&gt;12&lt;/ref-type&gt;&lt;contributors&gt;&lt;authors&gt;&lt;author&gt;Neofect&lt;/author&gt;&lt;/authors&gt;&lt;/contributors&gt;&lt;titles&gt;&lt;title&gt;Smart Glove for Home&lt;/title&gt;&lt;/titles&gt;&lt;pages&gt;Smart Glove for Home using Samsung Tablet&lt;/pages&gt;&lt;volume&gt;2021&lt;/volume&gt;&lt;number&gt;January 30&lt;/number&gt;&lt;dates&gt;&lt;year&gt;2021&lt;/year&gt;&lt;/dates&gt;&lt;pub-location&gt;https://shop.neofect.com/products/neofect-smart-glove&lt;/pub-location&gt;&lt;publisher&gt;Neofect USA&lt;/publisher&gt;&lt;work-type&gt;Image&lt;/work-type&gt;&lt;urls&gt;&lt;related-urls&gt;&lt;url&gt;https://shop.neofect.com/products/neofect-smart-glove&lt;/url&gt;&lt;/related-urls&gt;&lt;/urls&gt;&lt;custom1&gt;2021&lt;/custom1&gt;&lt;custom2&gt;January 30&lt;/custom2&gt;&lt;/record&gt;&lt;/Cite&gt;&lt;/EndNote&gt;</w:instrText>
      </w:r>
      <w:r w:rsidR="0070279B">
        <w:fldChar w:fldCharType="separate"/>
      </w:r>
      <w:r w:rsidR="0070279B">
        <w:rPr>
          <w:noProof/>
        </w:rPr>
        <w:t>(Neofect 2021)</w:t>
      </w:r>
      <w:r w:rsidR="0070279B">
        <w:fldChar w:fldCharType="end"/>
      </w:r>
      <w:r w:rsidR="0070279B">
        <w:t>.</w:t>
      </w:r>
      <w:r w:rsidR="0037235F">
        <w:t xml:space="preserve"> T</w:t>
      </w:r>
      <w:r w:rsidR="00D05633">
        <w:t xml:space="preserve">he </w:t>
      </w:r>
      <w:r w:rsidR="0037235F">
        <w:t>“</w:t>
      </w:r>
      <w:proofErr w:type="spellStart"/>
      <w:r w:rsidR="00D05633">
        <w:t>Mi</w:t>
      </w:r>
      <w:r w:rsidR="0037235F">
        <w:t>M</w:t>
      </w:r>
      <w:r w:rsidR="00D05633">
        <w:t>u</w:t>
      </w:r>
      <w:proofErr w:type="spellEnd"/>
      <w:r w:rsidR="00D05633">
        <w:t xml:space="preserve"> Gloves</w:t>
      </w:r>
      <w:r w:rsidR="0037235F">
        <w:t>”</w:t>
      </w:r>
      <w:r w:rsidR="00D05633">
        <w:t xml:space="preserve"> by Mi Mu Gloves Limited</w:t>
      </w:r>
      <w:r w:rsidR="000E4C17">
        <w:t xml:space="preserve"> includes a bend sensor in each finger </w:t>
      </w:r>
      <w:r w:rsidR="0037235F">
        <w:t>as</w:t>
      </w:r>
      <w:r w:rsidR="000E4C17">
        <w:t xml:space="preserve"> shown in </w:t>
      </w:r>
      <w:r w:rsidR="000E4C17" w:rsidRPr="00725313">
        <w:rPr>
          <w:b/>
          <w:bCs/>
        </w:rPr>
        <w:t>Fig. 3</w:t>
      </w:r>
      <w:r w:rsidR="0037235F">
        <w:rPr>
          <w:b/>
          <w:bCs/>
        </w:rPr>
        <w:t>H</w:t>
      </w:r>
      <w:r w:rsidR="000E4C17">
        <w:t xml:space="preserve">. This glove is used as a wearable musical instrument for expressive creation, composition, and performance </w:t>
      </w:r>
      <w:r w:rsidR="000E4C17">
        <w:fldChar w:fldCharType="begin"/>
      </w:r>
      <w:r w:rsidR="000E4C17">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rsidR="000E4C17">
        <w:fldChar w:fldCharType="separate"/>
      </w:r>
      <w:r w:rsidR="000E4C17">
        <w:rPr>
          <w:noProof/>
        </w:rPr>
        <w:t>(MimuGloves 2021)</w:t>
      </w:r>
      <w:r w:rsidR="000E4C17">
        <w:fldChar w:fldCharType="end"/>
      </w:r>
      <w:r w:rsidR="000E4C17">
        <w:t xml:space="preserve">. </w:t>
      </w:r>
    </w:p>
    <w:p w14:paraId="340DCE7A" w14:textId="10B6DD30" w:rsidR="00F07EBD" w:rsidRDefault="00F07EBD" w:rsidP="00F14FF3">
      <w:pPr>
        <w:spacing w:after="0" w:line="240" w:lineRule="auto"/>
        <w:contextualSpacing/>
      </w:pPr>
    </w:p>
    <w:p w14:paraId="52503D1F" w14:textId="10F05DA5" w:rsidR="00F07EBD" w:rsidRDefault="00F07EBD" w:rsidP="00F14FF3">
      <w:pPr>
        <w:spacing w:after="0" w:line="240" w:lineRule="auto"/>
        <w:contextualSpacing/>
      </w:pPr>
      <w:r>
        <w:t xml:space="preserve">These commercially available </w:t>
      </w:r>
      <w:r w:rsidR="009806EA" w:rsidRPr="009806EA">
        <w:t>WSG</w:t>
      </w:r>
      <w:r>
        <w:t>s provide the reader with a</w:t>
      </w:r>
      <w:r w:rsidR="007E6CF1">
        <w:t xml:space="preserve"> broad overview </w:t>
      </w:r>
      <w:r>
        <w:t xml:space="preserve">of what features and sensors have been implemented </w:t>
      </w:r>
      <w:r w:rsidR="007E6CF1">
        <w:t xml:space="preserve">in </w:t>
      </w:r>
      <w:r w:rsidR="009806EA" w:rsidRPr="009806EA">
        <w:t>WSG</w:t>
      </w:r>
      <w:r w:rsidR="007E6CF1">
        <w:t xml:space="preserve">s </w:t>
      </w:r>
      <w:r w:rsidR="005D53DA">
        <w:t>at a</w:t>
      </w:r>
      <w:r>
        <w:t xml:space="preserve"> production </w:t>
      </w:r>
      <w:r w:rsidR="00741135">
        <w:t>level</w:t>
      </w:r>
      <w:r>
        <w:t>.</w:t>
      </w:r>
      <w:r w:rsidR="00741135">
        <w:t xml:space="preserve"> </w:t>
      </w:r>
      <w:r w:rsidR="007E6CF1">
        <w:t>Additionally, this section should</w:t>
      </w:r>
      <w:r w:rsidR="0037235F">
        <w:t xml:space="preserve"> </w:t>
      </w:r>
      <w:r w:rsidR="007E6CF1">
        <w:t>assist</w:t>
      </w:r>
      <w:r w:rsidR="00741135">
        <w:t xml:space="preserve"> </w:t>
      </w:r>
      <w:r w:rsidR="007E6CF1">
        <w:t xml:space="preserve">the reader by allowing them </w:t>
      </w:r>
      <w:r w:rsidR="00741135">
        <w:t>to understand what</w:t>
      </w:r>
      <w:r w:rsidR="007E6CF1">
        <w:t xml:space="preserve"> </w:t>
      </w:r>
      <w:r w:rsidR="009806EA" w:rsidRPr="009806EA">
        <w:t>WSG</w:t>
      </w:r>
      <w:r w:rsidR="007E6CF1">
        <w:t xml:space="preserve"> </w:t>
      </w:r>
      <w:r w:rsidR="00741135">
        <w:t>they could purchase to</w:t>
      </w:r>
      <w:r w:rsidR="007E6CF1">
        <w:t xml:space="preserve"> accomplish their</w:t>
      </w:r>
      <w:r w:rsidR="00741135">
        <w:t xml:space="preserve"> research</w:t>
      </w:r>
      <w:r w:rsidR="007E6CF1">
        <w:t xml:space="preserve"> goal</w:t>
      </w:r>
      <w:r w:rsidR="00741135">
        <w:t xml:space="preserve">. </w:t>
      </w:r>
    </w:p>
    <w:p w14:paraId="5E15E6FC" w14:textId="77777777" w:rsidR="00184E78" w:rsidRDefault="00184E78" w:rsidP="00F14FF3">
      <w:pPr>
        <w:spacing w:after="0" w:line="240" w:lineRule="auto"/>
        <w:contextualSpacing/>
      </w:pPr>
    </w:p>
    <w:p w14:paraId="295C8A87" w14:textId="2B68F4D7" w:rsidR="007315B2" w:rsidRDefault="007315B2" w:rsidP="00F14FF3">
      <w:pPr>
        <w:spacing w:after="0" w:line="240" w:lineRule="auto"/>
        <w:contextualSpacing/>
        <w:rPr>
          <w:b/>
          <w:bCs/>
        </w:rPr>
      </w:pPr>
      <w:r w:rsidRPr="00635637">
        <w:rPr>
          <w:b/>
          <w:bCs/>
        </w:rPr>
        <w:t>2.</w:t>
      </w:r>
      <w:r w:rsidR="00400BA8">
        <w:rPr>
          <w:b/>
          <w:bCs/>
        </w:rPr>
        <w:t>3</w:t>
      </w:r>
      <w:r w:rsidRPr="00635637">
        <w:rPr>
          <w:b/>
          <w:bCs/>
        </w:rPr>
        <w:t>. D</w:t>
      </w:r>
      <w:r w:rsidR="000F0679">
        <w:rPr>
          <w:b/>
          <w:bCs/>
        </w:rPr>
        <w:t>o-It-Yourself</w:t>
      </w:r>
      <w:ins w:id="186" w:author="Carl" w:date="2021-03-28T17:11:00Z">
        <w:r w:rsidR="00F8286C">
          <w:rPr>
            <w:b/>
            <w:bCs/>
          </w:rPr>
          <w:t xml:space="preserve"> </w:t>
        </w:r>
      </w:ins>
      <w:ins w:id="187" w:author="Carl" w:date="2021-03-28T17:12:00Z">
        <w:r w:rsidR="00F8286C">
          <w:rPr>
            <w:b/>
            <w:bCs/>
          </w:rPr>
          <w:t>w</w:t>
        </w:r>
      </w:ins>
      <w:ins w:id="188" w:author="Carl" w:date="2021-03-28T17:11:00Z">
        <w:r w:rsidR="00F8286C">
          <w:rPr>
            <w:b/>
            <w:bCs/>
          </w:rPr>
          <w:t xml:space="preserve">earable </w:t>
        </w:r>
      </w:ins>
      <w:ins w:id="189" w:author="Carl" w:date="2021-03-28T17:12:00Z">
        <w:r w:rsidR="00F8286C">
          <w:rPr>
            <w:b/>
            <w:bCs/>
          </w:rPr>
          <w:t>s</w:t>
        </w:r>
      </w:ins>
      <w:ins w:id="190" w:author="Carl" w:date="2021-03-28T17:11:00Z">
        <w:r w:rsidR="00F8286C">
          <w:rPr>
            <w:b/>
            <w:bCs/>
          </w:rPr>
          <w:t xml:space="preserve">ensing </w:t>
        </w:r>
      </w:ins>
      <w:ins w:id="191" w:author="Carl" w:date="2021-03-28T17:12:00Z">
        <w:r w:rsidR="00F8286C">
          <w:rPr>
            <w:b/>
            <w:bCs/>
          </w:rPr>
          <w:t>g</w:t>
        </w:r>
      </w:ins>
      <w:ins w:id="192" w:author="Carl" w:date="2021-03-28T17:11:00Z">
        <w:r w:rsidR="00F8286C">
          <w:rPr>
            <w:b/>
            <w:bCs/>
          </w:rPr>
          <w:t>loves</w:t>
        </w:r>
      </w:ins>
      <w:del w:id="193" w:author="Carl" w:date="2021-03-28T17:11:00Z">
        <w:r w:rsidRPr="00635637" w:rsidDel="00F8286C">
          <w:rPr>
            <w:b/>
            <w:bCs/>
          </w:rPr>
          <w:delText xml:space="preserve"> </w:delText>
        </w:r>
        <w:r w:rsidR="000A4703" w:rsidRPr="00635637" w:rsidDel="00F8286C">
          <w:rPr>
            <w:b/>
            <w:bCs/>
          </w:rPr>
          <w:delText>wearable s</w:delText>
        </w:r>
        <w:r w:rsidRPr="00635637" w:rsidDel="00F8286C">
          <w:rPr>
            <w:b/>
            <w:bCs/>
          </w:rPr>
          <w:delText xml:space="preserve">ensor </w:delText>
        </w:r>
        <w:r w:rsidR="000A4703" w:rsidRPr="00635637" w:rsidDel="00F8286C">
          <w:rPr>
            <w:b/>
            <w:bCs/>
          </w:rPr>
          <w:delText>g</w:delText>
        </w:r>
        <w:r w:rsidRPr="00635637" w:rsidDel="00F8286C">
          <w:rPr>
            <w:b/>
            <w:bCs/>
          </w:rPr>
          <w:delText>loves</w:delText>
        </w:r>
      </w:del>
    </w:p>
    <w:p w14:paraId="365DAB63" w14:textId="77777777" w:rsidR="00400BA8" w:rsidRPr="00635637" w:rsidRDefault="00400BA8" w:rsidP="00F14FF3">
      <w:pPr>
        <w:spacing w:after="0" w:line="240" w:lineRule="auto"/>
        <w:contextualSpacing/>
        <w:rPr>
          <w:b/>
          <w:bCs/>
        </w:rPr>
      </w:pPr>
    </w:p>
    <w:p w14:paraId="1DD70A98" w14:textId="315D6BE8" w:rsidR="006E0948" w:rsidRDefault="00190D0A" w:rsidP="00F14FF3">
      <w:pPr>
        <w:spacing w:after="0" w:line="240" w:lineRule="auto"/>
        <w:contextualSpacing/>
      </w:pPr>
      <w:r>
        <w:t xml:space="preserve">This section of the paper focuses on </w:t>
      </w:r>
      <w:r w:rsidR="000F0679">
        <w:t xml:space="preserve">Do-It-Yourself (DIY) versions of </w:t>
      </w:r>
      <w:r w:rsidR="009806EA" w:rsidRPr="009806EA">
        <w:t>WSG</w:t>
      </w:r>
      <w:r w:rsidR="000F0679">
        <w:t>s</w:t>
      </w:r>
      <w:r>
        <w:t xml:space="preserve">, and </w:t>
      </w:r>
      <w:r w:rsidR="00A12F04">
        <w:t>t</w:t>
      </w:r>
      <w:r w:rsidR="007927B8">
        <w:t xml:space="preserve">he manufacturing methods </w:t>
      </w:r>
      <w:r w:rsidR="005824D6">
        <w:t>engineers and artist</w:t>
      </w:r>
      <w:r w:rsidR="007927B8">
        <w:t xml:space="preserve"> use to make </w:t>
      </w:r>
      <w:r w:rsidR="00A12F04">
        <w:t xml:space="preserve">these devices </w:t>
      </w:r>
      <w:r w:rsidR="007927B8">
        <w:t>differs dramatically from commercial and academic versions. With hand tools and minimal equipment, the</w:t>
      </w:r>
      <w:r w:rsidR="00A12F04">
        <w:t xml:space="preserve">se designers </w:t>
      </w:r>
      <w:r w:rsidR="007927B8">
        <w:t xml:space="preserve">are still able to build a </w:t>
      </w:r>
      <w:r w:rsidR="009806EA" w:rsidRPr="009806EA">
        <w:t>WSG</w:t>
      </w:r>
      <w:r w:rsidR="007927B8">
        <w:t xml:space="preserve"> t</w:t>
      </w:r>
      <w:r w:rsidR="006E0948">
        <w:t>hat</w:t>
      </w:r>
      <w:r w:rsidR="007927B8">
        <w:t xml:space="preserve"> accomplish</w:t>
      </w:r>
      <w:r w:rsidR="006E0948">
        <w:t>es</w:t>
      </w:r>
      <w:r w:rsidR="007927B8">
        <w:t xml:space="preserve"> their</w:t>
      </w:r>
      <w:r w:rsidR="006E0948">
        <w:t xml:space="preserve"> proposed task</w:t>
      </w:r>
      <w:r w:rsidR="007927B8">
        <w:t>.</w:t>
      </w:r>
      <w:r w:rsidR="006E0948">
        <w:t xml:space="preserve"> </w:t>
      </w:r>
      <w:r w:rsidRPr="00190D0A">
        <w:rPr>
          <w:b/>
          <w:bCs/>
        </w:rPr>
        <w:t>Fig. 4</w:t>
      </w:r>
      <w:r>
        <w:t xml:space="preserve"> is provided to help the reader visualize what </w:t>
      </w:r>
      <w:r w:rsidR="009806EA" w:rsidRPr="009806EA">
        <w:t>WSG</w:t>
      </w:r>
      <w:r w:rsidR="00A12F04">
        <w:t>s</w:t>
      </w:r>
      <w:r>
        <w:t xml:space="preserve"> are possible to make without expensive equipment.</w:t>
      </w:r>
      <w:r w:rsidR="00A12F04">
        <w:t xml:space="preserve"> These projects should provide readers with an interest perspective on what </w:t>
      </w:r>
      <w:r w:rsidR="00177D13">
        <w:t xml:space="preserve">is possible using a </w:t>
      </w:r>
      <w:r w:rsidR="009806EA" w:rsidRPr="009806EA">
        <w:t>WSG</w:t>
      </w:r>
      <w:r w:rsidR="00177D13">
        <w:t xml:space="preserve">. </w:t>
      </w:r>
    </w:p>
    <w:p w14:paraId="0C523CE0" w14:textId="77777777" w:rsidR="00190D0A" w:rsidRDefault="00190D0A" w:rsidP="00F14FF3">
      <w:pPr>
        <w:spacing w:after="0" w:line="240" w:lineRule="auto"/>
        <w:contextualSpacing/>
      </w:pPr>
    </w:p>
    <w:p w14:paraId="46F4EE6F" w14:textId="78676CC4" w:rsidR="00A32540" w:rsidRDefault="00177D13" w:rsidP="00F14FF3">
      <w:pPr>
        <w:spacing w:after="0" w:line="240" w:lineRule="auto"/>
        <w:contextualSpacing/>
      </w:pPr>
      <w:r>
        <w:t>User ‘</w:t>
      </w:r>
      <w:r w:rsidR="006E0948">
        <w:t>Zack Freedman</w:t>
      </w:r>
      <w:r>
        <w:t>’ on Thingiverse</w:t>
      </w:r>
      <w:r w:rsidR="006E0948">
        <w:t xml:space="preserve"> was able to build the </w:t>
      </w:r>
      <w:r w:rsidR="00190D0A">
        <w:t>“</w:t>
      </w:r>
      <w:r w:rsidR="006E0948">
        <w:t>Parametric Data Glove</w:t>
      </w:r>
      <w:r w:rsidR="00190D0A">
        <w:t>”</w:t>
      </w:r>
      <w:r w:rsidR="006E0948">
        <w:t xml:space="preserve"> by 3D printing ring-like fixtures to secure </w:t>
      </w:r>
      <w:r w:rsidR="00190D0A">
        <w:t xml:space="preserve">off-the-shelf (OTS) </w:t>
      </w:r>
      <w:r w:rsidR="006E0948">
        <w:t xml:space="preserve">flex sensors on the back of the finger. This design exposes the fingers and the palm, and this low friction design maximizes the user’s maneuverability as one can see in </w:t>
      </w:r>
      <w:r w:rsidR="006E0948" w:rsidRPr="007234A4">
        <w:rPr>
          <w:b/>
          <w:bCs/>
        </w:rPr>
        <w:t>Fig. 4A</w:t>
      </w:r>
      <w:r w:rsidR="006E0948">
        <w:t xml:space="preserve"> </w:t>
      </w:r>
      <w:r w:rsidR="006E0948">
        <w:fldChar w:fldCharType="begin"/>
      </w:r>
      <w:r w:rsidR="006E0948">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rsidR="006E0948">
        <w:fldChar w:fldCharType="separate"/>
      </w:r>
      <w:r w:rsidR="006E0948">
        <w:rPr>
          <w:noProof/>
        </w:rPr>
        <w:t>(Freedman 2016)</w:t>
      </w:r>
      <w:r w:rsidR="006E0948">
        <w:fldChar w:fldCharType="end"/>
      </w:r>
      <w:r w:rsidR="006E0948">
        <w:t xml:space="preserve">. User </w:t>
      </w:r>
      <w:r w:rsidR="00B153B4">
        <w:t>‘</w:t>
      </w:r>
      <w:r w:rsidR="006E0948">
        <w:t>vu2aeo</w:t>
      </w:r>
      <w:r w:rsidR="00B153B4">
        <w:t>’</w:t>
      </w:r>
      <w:r w:rsidR="007234A4">
        <w:t xml:space="preserve"> </w:t>
      </w:r>
      <w:r w:rsidR="00B153B4">
        <w:t>from</w:t>
      </w:r>
      <w:r w:rsidR="007234A4">
        <w:t xml:space="preserve"> Instructables</w:t>
      </w:r>
      <w:r w:rsidR="006E0948">
        <w:t xml:space="preserve"> built a </w:t>
      </w:r>
      <w:r w:rsidR="007234A4">
        <w:t>low-cost</w:t>
      </w:r>
      <w:r w:rsidR="006E0948">
        <w:t xml:space="preserve"> </w:t>
      </w:r>
      <w:r w:rsidR="009806EA" w:rsidRPr="009806EA">
        <w:t>WSG</w:t>
      </w:r>
      <w:r w:rsidR="006E0948">
        <w:t xml:space="preserve"> using </w:t>
      </w:r>
      <w:r w:rsidR="00B153B4">
        <w:t>OTS</w:t>
      </w:r>
      <w:r w:rsidR="00AA5728">
        <w:t xml:space="preserve"> </w:t>
      </w:r>
      <w:r w:rsidR="006E0948">
        <w:t>flex sensors on the back of the hand</w:t>
      </w:r>
      <w:r w:rsidR="007234A4">
        <w:t>. An Arduino then read</w:t>
      </w:r>
      <w:r w:rsidR="00B153B4">
        <w:t>s</w:t>
      </w:r>
      <w:r w:rsidR="007234A4">
        <w:t xml:space="preserve"> the flex sensors and control</w:t>
      </w:r>
      <w:r w:rsidR="00B153B4">
        <w:t>s</w:t>
      </w:r>
      <w:r w:rsidR="007234A4">
        <w:t xml:space="preserve"> a robotic hand to mimic the movements of the user’s hand as shown in </w:t>
      </w:r>
      <w:r w:rsidR="007234A4" w:rsidRPr="007234A4">
        <w:rPr>
          <w:b/>
          <w:bCs/>
        </w:rPr>
        <w:t>Fig. 4B</w:t>
      </w:r>
      <w:r w:rsidR="007234A4">
        <w:t xml:space="preserve"> </w:t>
      </w:r>
      <w:r w:rsidR="007234A4">
        <w:fldChar w:fldCharType="begin"/>
      </w:r>
      <w:r w:rsidR="007234A4">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rsidR="007234A4">
        <w:fldChar w:fldCharType="separate"/>
      </w:r>
      <w:r w:rsidR="007234A4">
        <w:rPr>
          <w:noProof/>
        </w:rPr>
        <w:t>(vu2aeo 2021)</w:t>
      </w:r>
      <w:r w:rsidR="007234A4">
        <w:fldChar w:fldCharType="end"/>
      </w:r>
      <w:r w:rsidR="007234A4">
        <w:t xml:space="preserve">. </w:t>
      </w:r>
      <w:r w:rsidR="00B153B4">
        <w:t>User ‘</w:t>
      </w:r>
      <w:r w:rsidR="00AA5728">
        <w:t>Will</w:t>
      </w:r>
      <w:r w:rsidR="006D4CC8">
        <w:t xml:space="preserve"> Donaldson</w:t>
      </w:r>
      <w:r w:rsidR="00B153B4">
        <w:t>’ from Instructables</w:t>
      </w:r>
      <w:r w:rsidR="00AA5728">
        <w:t xml:space="preserve"> </w:t>
      </w:r>
      <w:r w:rsidR="006D4CC8">
        <w:t>us</w:t>
      </w:r>
      <w:r w:rsidR="00AA5728">
        <w:t>ed</w:t>
      </w:r>
      <w:r w:rsidR="006D4CC8">
        <w:t xml:space="preserve"> </w:t>
      </w:r>
      <w:proofErr w:type="spellStart"/>
      <w:r w:rsidR="006D4CC8">
        <w:t>velostat</w:t>
      </w:r>
      <w:proofErr w:type="spellEnd"/>
      <w:r w:rsidR="006D4CC8">
        <w:t xml:space="preserve"> as a piezoresistive material</w:t>
      </w:r>
      <w:r w:rsidR="00AA5728">
        <w:t xml:space="preserve"> to build</w:t>
      </w:r>
      <w:r w:rsidR="006D4CC8">
        <w:t xml:space="preserve"> strain sensor</w:t>
      </w:r>
      <w:r w:rsidR="00AA5728">
        <w:t>s</w:t>
      </w:r>
      <w:r w:rsidR="006D4CC8">
        <w:t xml:space="preserve"> to measure how much each finger bends</w:t>
      </w:r>
      <w:r w:rsidR="007C7E37">
        <w:t xml:space="preserve"> as shown </w:t>
      </w:r>
      <w:r w:rsidR="007C7E37">
        <w:lastRenderedPageBreak/>
        <w:t xml:space="preserve">in </w:t>
      </w:r>
      <w:r w:rsidR="007C7E37" w:rsidRPr="007C7E37">
        <w:rPr>
          <w:b/>
          <w:bCs/>
        </w:rPr>
        <w:t>Fig. 3G</w:t>
      </w:r>
      <w:r w:rsidR="006D4CC8">
        <w:t xml:space="preserve">. </w:t>
      </w:r>
      <w:r w:rsidR="00B153B4">
        <w:t>A</w:t>
      </w:r>
      <w:r w:rsidR="00AA5728">
        <w:t>n</w:t>
      </w:r>
      <w:r w:rsidR="006D4CC8">
        <w:t xml:space="preserve"> </w:t>
      </w:r>
      <w:r w:rsidR="00AA5728">
        <w:t xml:space="preserve">Arduino Lilypad </w:t>
      </w:r>
      <w:r w:rsidR="00B153B4">
        <w:t>is used to</w:t>
      </w:r>
      <w:r w:rsidR="00AA5728">
        <w:t xml:space="preserve"> read the strain sensors and manipulate a robotic hand to mimic his hand movements </w:t>
      </w:r>
      <w:r w:rsidR="00AA5728">
        <w:fldChar w:fldCharType="begin"/>
      </w:r>
      <w:r w:rsidR="00AA5728">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rsidR="00AA5728">
        <w:fldChar w:fldCharType="separate"/>
      </w:r>
      <w:r w:rsidR="00AA5728">
        <w:rPr>
          <w:noProof/>
        </w:rPr>
        <w:t>(Donaldson 2021)</w:t>
      </w:r>
      <w:r w:rsidR="00AA5728">
        <w:fldChar w:fldCharType="end"/>
      </w:r>
      <w:r w:rsidR="00AA5728">
        <w:t xml:space="preserve">. </w:t>
      </w:r>
      <w:r w:rsidR="00B153B4">
        <w:t>User ‘</w:t>
      </w:r>
      <w:r w:rsidR="007234A4">
        <w:t>Rachel Freire</w:t>
      </w:r>
      <w:r w:rsidR="00B153B4">
        <w:t>’</w:t>
      </w:r>
      <w:r w:rsidR="007234A4">
        <w:t xml:space="preserve"> built a low-cost </w:t>
      </w:r>
      <w:r w:rsidR="009806EA" w:rsidRPr="009806EA">
        <w:t>WSG</w:t>
      </w:r>
      <w:r w:rsidR="007234A4">
        <w:t xml:space="preserve"> using flex sensors made from resistive fabric as shown in </w:t>
      </w:r>
      <w:r w:rsidR="007234A4" w:rsidRPr="007234A4">
        <w:rPr>
          <w:b/>
          <w:bCs/>
        </w:rPr>
        <w:t>Fig. 4H</w:t>
      </w:r>
      <w:r w:rsidR="007234A4">
        <w:t xml:space="preserve">. These fabric sensors were read by a microcontroller on the back of the hand to control LEDs </w:t>
      </w:r>
      <w:r w:rsidR="007234A4">
        <w:fldChar w:fldCharType="begin"/>
      </w:r>
      <w:r w:rsidR="002214CB">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rsidR="007234A4">
        <w:fldChar w:fldCharType="separate"/>
      </w:r>
      <w:r w:rsidR="002214CB">
        <w:rPr>
          <w:noProof/>
        </w:rPr>
        <w:t>(Freire 2021a)</w:t>
      </w:r>
      <w:r w:rsidR="007234A4">
        <w:fldChar w:fldCharType="end"/>
      </w:r>
      <w:r w:rsidR="007234A4">
        <w:t xml:space="preserve">. </w:t>
      </w:r>
      <w:r w:rsidR="00B153B4">
        <w:t>User ‘</w:t>
      </w:r>
      <w:r w:rsidR="007234A4">
        <w:t>Rachel Freire</w:t>
      </w:r>
      <w:r w:rsidR="00B153B4">
        <w:t>’</w:t>
      </w:r>
      <w:r w:rsidR="007234A4">
        <w:t xml:space="preserve"> decided to expand on </w:t>
      </w:r>
      <w:r w:rsidR="00083017">
        <w:t>her previous project’s technology</w:t>
      </w:r>
      <w:r w:rsidR="007234A4">
        <w:t xml:space="preserve"> by integrating a </w:t>
      </w:r>
      <w:proofErr w:type="spellStart"/>
      <w:r w:rsidR="007234A4">
        <w:t>Vive</w:t>
      </w:r>
      <w:proofErr w:type="spellEnd"/>
      <w:r w:rsidR="007234A4">
        <w:t xml:space="preserve"> Tracker into her </w:t>
      </w:r>
      <w:r w:rsidR="009806EA" w:rsidRPr="009806EA">
        <w:t>WSG</w:t>
      </w:r>
      <w:r w:rsidR="00B153B4">
        <w:t xml:space="preserve"> to interact</w:t>
      </w:r>
      <w:r w:rsidR="002214CB">
        <w:t xml:space="preserve"> with v</w:t>
      </w:r>
      <w:r w:rsidR="007234A4">
        <w:t xml:space="preserve">irtual </w:t>
      </w:r>
      <w:r w:rsidR="002214CB">
        <w:t>r</w:t>
      </w:r>
      <w:r w:rsidR="007234A4">
        <w:t xml:space="preserve">eality </w:t>
      </w:r>
      <w:r w:rsidR="002214CB">
        <w:t>environments</w:t>
      </w:r>
      <w:r w:rsidR="007234A4">
        <w:t xml:space="preserve"> as s</w:t>
      </w:r>
      <w:r w:rsidR="002214CB">
        <w:t>h</w:t>
      </w:r>
      <w:r w:rsidR="007234A4">
        <w:t xml:space="preserve">own in </w:t>
      </w:r>
      <w:r w:rsidR="007234A4" w:rsidRPr="002214CB">
        <w:rPr>
          <w:b/>
          <w:bCs/>
        </w:rPr>
        <w:t>Fig</w:t>
      </w:r>
      <w:r w:rsidR="002214CB" w:rsidRPr="002214CB">
        <w:rPr>
          <w:b/>
          <w:bCs/>
        </w:rPr>
        <w:t>. 4E</w:t>
      </w:r>
      <w:r w:rsidR="002214CB">
        <w:t xml:space="preserve"> </w:t>
      </w:r>
      <w:r w:rsidR="002214CB">
        <w:fldChar w:fldCharType="begin"/>
      </w:r>
      <w:r w:rsidR="00762D46">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rsidR="002214CB">
        <w:fldChar w:fldCharType="separate"/>
      </w:r>
      <w:r w:rsidR="002214CB">
        <w:rPr>
          <w:noProof/>
        </w:rPr>
        <w:t>(Freire 2021b)</w:t>
      </w:r>
      <w:r w:rsidR="002214CB">
        <w:fldChar w:fldCharType="end"/>
      </w:r>
      <w:r w:rsidR="007234A4">
        <w:t xml:space="preserve">.  </w:t>
      </w:r>
    </w:p>
    <w:p w14:paraId="56D31553" w14:textId="7AE5EB4A" w:rsidR="002214CB" w:rsidRDefault="002214CB" w:rsidP="00F14FF3">
      <w:pPr>
        <w:spacing w:after="0" w:line="240" w:lineRule="auto"/>
        <w:contextualSpacing/>
      </w:pPr>
    </w:p>
    <w:p w14:paraId="24D93B65" w14:textId="78FF9F99" w:rsidR="00AE1993" w:rsidRDefault="00B153B4" w:rsidP="00F14FF3">
      <w:pPr>
        <w:spacing w:after="0" w:line="240" w:lineRule="auto"/>
        <w:contextualSpacing/>
      </w:pPr>
      <w:r>
        <w:t>User ‘</w:t>
      </w:r>
      <w:r w:rsidR="002214CB">
        <w:t>Brian Benchoff</w:t>
      </w:r>
      <w:r>
        <w:t>’ on Instructables</w:t>
      </w:r>
      <w:r w:rsidR="002214CB">
        <w:t xml:space="preserve"> </w:t>
      </w:r>
      <w:r w:rsidR="00360B38">
        <w:t xml:space="preserve">took a creative approach by building a </w:t>
      </w:r>
      <w:r w:rsidR="009806EA" w:rsidRPr="009806EA">
        <w:t>WSG</w:t>
      </w:r>
      <w:r w:rsidR="00360B38">
        <w:t xml:space="preserve"> that </w:t>
      </w:r>
      <w:r w:rsidR="00177D13">
        <w:t>can be used</w:t>
      </w:r>
      <w:r w:rsidR="00360B38">
        <w:t xml:space="preserve"> as a musical instrument. By blowing in a tube that is connected to a pressure sensor that is mounted to the thumb, he can increase or decrease the amplitude of a musical note. To change the musical note, </w:t>
      </w:r>
      <w:r w:rsidR="00762D46">
        <w:t>he moves his fingers towards his palm</w:t>
      </w:r>
      <w:r w:rsidR="00177D13">
        <w:t xml:space="preserve"> and measures this movement by using OTS flex sensors on the back of the hand</w:t>
      </w:r>
      <w:r w:rsidR="00762D46">
        <w:t xml:space="preserve"> </w:t>
      </w:r>
      <w:r w:rsidR="00762D46">
        <w:fldChar w:fldCharType="begin"/>
      </w:r>
      <w:r w:rsidR="00762D46">
        <w:instrText xml:space="preserve"> ADDIN EN.CITE &lt;EndNote&gt;&lt;Cite&gt;&lt;Author&gt;Benchoff&lt;/Author&gt;&lt;Year&gt;2011&lt;/Year&gt;&lt;RecNum&gt;56&lt;/RecNum&gt;&lt;DisplayText&gt;(Benchoff 2011)&lt;/DisplayText&gt;&lt;record&gt;&lt;rec-number&gt;56&lt;/rec-number&gt;&lt;foreign-keys&gt;&lt;key app="EN" db-id="9tzd5awr0xevfgesp5250eddd20zf5s09zwx" timestamp="1612130419" guid="97ec3cad-4887-4747-a432-e8544c920a52"&gt;56&lt;/key&gt;&lt;/foreign-keys&gt;&lt;ref-type name="Web Page"&gt;12&lt;/ref-type&gt;&lt;contributors&gt;&lt;authors&gt;&lt;author&gt;Brain Benchoff&lt;/author&gt;&lt;/authors&gt;&lt;/contributors&gt;&lt;titles&gt;&lt;title&gt;Emulating a Marching Band with Wearable Instruments&lt;/title&gt;&lt;/titles&gt;&lt;pages&gt;Emulating a Marching Band with Wearable Instruments&lt;/pages&gt;&lt;volume&gt;2021&lt;/volume&gt;&lt;number&gt;January 31&lt;/number&gt;&lt;dates&gt;&lt;year&gt;2011&lt;/year&gt;&lt;/dates&gt;&lt;pub-location&gt;Hackaday.com&lt;/pub-location&gt;&lt;publisher&gt;Hackaday&lt;/publisher&gt;&lt;urls&gt;&lt;related-urls&gt;&lt;url&gt;https://hackaday.com/2011/05/13/emulating-a-marching-band-with-wearable-instruments/&lt;/url&gt;&lt;/related-urls&gt;&lt;/urls&gt;&lt;/record&gt;&lt;/Cite&gt;&lt;/EndNote&gt;</w:instrText>
      </w:r>
      <w:r w:rsidR="00762D46">
        <w:fldChar w:fldCharType="separate"/>
      </w:r>
      <w:r w:rsidR="00762D46">
        <w:rPr>
          <w:noProof/>
        </w:rPr>
        <w:t>(Benchoff 2011)</w:t>
      </w:r>
      <w:r w:rsidR="00762D46">
        <w:fldChar w:fldCharType="end"/>
      </w:r>
      <w:r w:rsidR="00762D46">
        <w:t>.</w:t>
      </w:r>
      <w:r w:rsidR="00360B38">
        <w:t xml:space="preserve"> </w:t>
      </w:r>
      <w:r w:rsidR="00AE1993">
        <w:t xml:space="preserve">User </w:t>
      </w:r>
      <w:r w:rsidR="00263035">
        <w:t>‘</w:t>
      </w:r>
      <w:proofErr w:type="spellStart"/>
      <w:r w:rsidR="00AE1993">
        <w:t>Plusea</w:t>
      </w:r>
      <w:proofErr w:type="spellEnd"/>
      <w:r w:rsidR="00263035">
        <w:t>’</w:t>
      </w:r>
      <w:r w:rsidR="00AE1993">
        <w:t xml:space="preserve"> on Instructables built a low-cost </w:t>
      </w:r>
      <w:r w:rsidR="009806EA" w:rsidRPr="009806EA">
        <w:t>WSG</w:t>
      </w:r>
      <w:r w:rsidR="00AE1993">
        <w:t xml:space="preserve"> </w:t>
      </w:r>
      <w:r w:rsidR="00136EC0">
        <w:t>with pressure sensors on each fingertip</w:t>
      </w:r>
      <w:r w:rsidR="00733661">
        <w:t xml:space="preserve"> as shown in </w:t>
      </w:r>
      <w:r w:rsidR="00733661" w:rsidRPr="00733661">
        <w:rPr>
          <w:b/>
          <w:bCs/>
        </w:rPr>
        <w:t>Fig. 3F</w:t>
      </w:r>
      <w:r w:rsidR="00136EC0">
        <w:t xml:space="preserve">. The pressure sensors were made </w:t>
      </w:r>
      <w:r w:rsidR="00AE1993">
        <w:t xml:space="preserve">using piezoresistive </w:t>
      </w:r>
      <w:proofErr w:type="spellStart"/>
      <w:r w:rsidR="00AE1993">
        <w:t>Eeonyx</w:t>
      </w:r>
      <w:proofErr w:type="spellEnd"/>
      <w:r w:rsidR="00AE1993">
        <w:t xml:space="preserve"> fabric and stretchable conductive fabric.</w:t>
      </w:r>
      <w:r w:rsidR="00136EC0">
        <w:t xml:space="preserve"> The goal of this </w:t>
      </w:r>
      <w:r w:rsidR="009806EA" w:rsidRPr="009806EA">
        <w:t>WSG</w:t>
      </w:r>
      <w:r w:rsidR="00136EC0">
        <w:t xml:space="preserve"> was to build a device </w:t>
      </w:r>
      <w:r>
        <w:t>that</w:t>
      </w:r>
      <w:r w:rsidR="00136EC0">
        <w:t xml:space="preserve"> help</w:t>
      </w:r>
      <w:r>
        <w:t>s</w:t>
      </w:r>
      <w:r w:rsidR="00136EC0">
        <w:t xml:space="preserve"> piano teachers teach children to visualize the difference between soft and hard touches </w:t>
      </w:r>
      <w:r w:rsidR="00136EC0">
        <w:fldChar w:fldCharType="begin"/>
      </w:r>
      <w:r w:rsidR="00136EC0">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rsidR="00136EC0">
        <w:fldChar w:fldCharType="separate"/>
      </w:r>
      <w:r w:rsidR="00136EC0">
        <w:rPr>
          <w:noProof/>
        </w:rPr>
        <w:t>(Plusea 2021)</w:t>
      </w:r>
      <w:r w:rsidR="00136EC0">
        <w:fldChar w:fldCharType="end"/>
      </w:r>
      <w:r w:rsidR="00136EC0">
        <w:t xml:space="preserve">. </w:t>
      </w:r>
      <w:r w:rsidR="00733661">
        <w:t xml:space="preserve">User </w:t>
      </w:r>
      <w:r w:rsidR="00263035">
        <w:t>‘</w:t>
      </w:r>
      <w:r w:rsidR="00733661">
        <w:t>DanielE58</w:t>
      </w:r>
      <w:r w:rsidR="00263035">
        <w:t>’</w:t>
      </w:r>
      <w:r w:rsidR="00733661">
        <w:t xml:space="preserve"> on Instructables built a low-cost </w:t>
      </w:r>
      <w:r w:rsidR="009806EA" w:rsidRPr="009806EA">
        <w:t>WSG</w:t>
      </w:r>
      <w:r w:rsidR="00733661">
        <w:t xml:space="preserve"> with </w:t>
      </w:r>
      <w:r>
        <w:t>OTS</w:t>
      </w:r>
      <w:r w:rsidR="00733661">
        <w:t xml:space="preserve"> strain sensors on each finger as shown in </w:t>
      </w:r>
      <w:r w:rsidR="00733661" w:rsidRPr="00733661">
        <w:rPr>
          <w:b/>
          <w:bCs/>
        </w:rPr>
        <w:t>Fig. 3I</w:t>
      </w:r>
      <w:r w:rsidR="00733661">
        <w:t xml:space="preserve">. </w:t>
      </w:r>
      <w:r>
        <w:t>This device was designed to</w:t>
      </w:r>
      <w:r w:rsidR="00733661">
        <w:t xml:space="preserve"> be used as a gesture-based input device to control one’s computer </w:t>
      </w:r>
      <w:r w:rsidR="00733661">
        <w:fldChar w:fldCharType="begin"/>
      </w:r>
      <w:r w:rsidR="00733661">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rsidR="00733661">
        <w:fldChar w:fldCharType="separate"/>
      </w:r>
      <w:r w:rsidR="00733661">
        <w:rPr>
          <w:noProof/>
        </w:rPr>
        <w:t>(DanielE58 2021)</w:t>
      </w:r>
      <w:r w:rsidR="00733661">
        <w:fldChar w:fldCharType="end"/>
      </w:r>
      <w:r w:rsidR="00733661">
        <w:t>.</w:t>
      </w:r>
      <w:r w:rsidR="0015302C">
        <w:t xml:space="preserve"> </w:t>
      </w:r>
      <w:r w:rsidR="00733661">
        <w:t xml:space="preserve">  </w:t>
      </w:r>
    </w:p>
    <w:p w14:paraId="151B8F7D" w14:textId="54DE4ABF" w:rsidR="00635637" w:rsidRDefault="00635637" w:rsidP="00F14FF3">
      <w:pPr>
        <w:spacing w:after="0" w:line="240" w:lineRule="auto"/>
        <w:contextualSpacing/>
      </w:pPr>
    </w:p>
    <w:p w14:paraId="6EE67765" w14:textId="66DACFD7" w:rsidR="00263035" w:rsidRDefault="00263035" w:rsidP="00F14FF3">
      <w:pPr>
        <w:spacing w:after="0" w:line="240" w:lineRule="auto"/>
        <w:contextualSpacing/>
      </w:pPr>
      <w:r>
        <w:t>User ‘</w:t>
      </w:r>
      <w:proofErr w:type="spellStart"/>
      <w:r>
        <w:t>emcnany</w:t>
      </w:r>
      <w:proofErr w:type="spellEnd"/>
      <w:r>
        <w:t>’ on Instructables built a low-cost wearable sensing glove with</w:t>
      </w:r>
      <w:r w:rsidR="00B153B4">
        <w:t xml:space="preserve"> OTS</w:t>
      </w:r>
      <w:r>
        <w:t xml:space="preserve"> flex sensors on the back of </w:t>
      </w:r>
      <w:r w:rsidR="002A6BE3">
        <w:t xml:space="preserve">each finger </w:t>
      </w:r>
      <w:r>
        <w:t xml:space="preserve">and conductive fabric to detect fingertip touches as shown in </w:t>
      </w:r>
      <w:r w:rsidRPr="00263035">
        <w:rPr>
          <w:b/>
          <w:bCs/>
        </w:rPr>
        <w:t>Fig. 3D</w:t>
      </w:r>
      <w:r>
        <w:t xml:space="preserve">. This </w:t>
      </w:r>
      <w:r w:rsidR="000C651F" w:rsidRPr="000C651F">
        <w:t>WSG</w:t>
      </w:r>
      <w:r>
        <w:t xml:space="preserve"> is designed to be used as a general I/O device and it includes haptic feedback in the palm of the hand </w:t>
      </w:r>
      <w:r>
        <w:fldChar w:fldCharType="begin"/>
      </w:r>
      <w:r w:rsidR="002A6BE3">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t xml:space="preserve">. </w:t>
      </w:r>
      <w:r w:rsidR="002A6BE3">
        <w:t xml:space="preserve">User ‘Shja7942’ on Instructables built a low-cost </w:t>
      </w:r>
      <w:r w:rsidR="000C651F" w:rsidRPr="000C651F">
        <w:t>WSG</w:t>
      </w:r>
      <w:r w:rsidR="002A6BE3">
        <w:t xml:space="preserve"> with </w:t>
      </w:r>
      <w:r w:rsidR="00B153B4">
        <w:t xml:space="preserve">OTS </w:t>
      </w:r>
      <w:r w:rsidR="002A6BE3">
        <w:t xml:space="preserve">flex sensors on the back of each finger as shown in </w:t>
      </w:r>
      <w:r w:rsidR="002A6BE3" w:rsidRPr="002A6BE3">
        <w:rPr>
          <w:b/>
          <w:bCs/>
        </w:rPr>
        <w:t>Fig. 3C</w:t>
      </w:r>
      <w:r>
        <w:t xml:space="preserve"> </w:t>
      </w:r>
      <w:r w:rsidR="002A6BE3">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2A6BE3">
        <w:fldChar w:fldCharType="separate"/>
      </w:r>
      <w:r w:rsidR="002A6BE3">
        <w:rPr>
          <w:noProof/>
        </w:rPr>
        <w:t>(Shja7942 2021)</w:t>
      </w:r>
      <w:r w:rsidR="002A6BE3">
        <w:fldChar w:fldCharType="end"/>
      </w:r>
      <w:r w:rsidR="002A6BE3">
        <w:t xml:space="preserve">. </w:t>
      </w:r>
      <w:r w:rsidR="003B545B">
        <w:t xml:space="preserve">This glove is designed to assist individuals who have difficulty communicating using speech. The glove recognizes hand gestures and American signed language letters and converts it to speech using a speaker </w:t>
      </w:r>
      <w:r w:rsidR="003B545B">
        <w:fldChar w:fldCharType="begin"/>
      </w:r>
      <w:r w:rsidR="00B05E26">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rsidR="003B545B">
        <w:fldChar w:fldCharType="separate"/>
      </w:r>
      <w:r w:rsidR="003B545B">
        <w:rPr>
          <w:noProof/>
        </w:rPr>
        <w:t>(Shja7942 2021)</w:t>
      </w:r>
      <w:r w:rsidR="003B545B">
        <w:fldChar w:fldCharType="end"/>
      </w:r>
      <w:r w:rsidR="003B545B">
        <w:t>.</w:t>
      </w:r>
    </w:p>
    <w:p w14:paraId="6250BC7A" w14:textId="4E5B7846" w:rsidR="003B545B" w:rsidRDefault="003B545B" w:rsidP="00F14FF3">
      <w:pPr>
        <w:spacing w:after="0" w:line="240" w:lineRule="auto"/>
        <w:contextualSpacing/>
      </w:pPr>
    </w:p>
    <w:p w14:paraId="2621FB1C" w14:textId="4EDC9086" w:rsidR="003B545B" w:rsidRDefault="003B545B" w:rsidP="00F14FF3">
      <w:pPr>
        <w:spacing w:after="0" w:line="240" w:lineRule="auto"/>
        <w:contextualSpacing/>
      </w:pPr>
      <w:r>
        <w:t xml:space="preserve">Overall, the DIY versions of </w:t>
      </w:r>
      <w:r w:rsidR="000C651F" w:rsidRPr="000C651F">
        <w:t>WSG</w:t>
      </w:r>
      <w:r>
        <w:t>s</w:t>
      </w:r>
      <w:r w:rsidR="009664F4">
        <w:t xml:space="preserve"> </w:t>
      </w:r>
      <w:r w:rsidR="00506A6D">
        <w:t>demonstrate</w:t>
      </w:r>
      <w:r w:rsidR="009664F4">
        <w:t xml:space="preserve"> how artists, designers, and engineers</w:t>
      </w:r>
      <w:r>
        <w:t xml:space="preserve"> </w:t>
      </w:r>
      <w:r w:rsidR="009664F4">
        <w:t xml:space="preserve">are </w:t>
      </w:r>
      <w:r>
        <w:t xml:space="preserve">applying this technology to </w:t>
      </w:r>
      <w:r w:rsidR="009664F4">
        <w:t xml:space="preserve">their </w:t>
      </w:r>
      <w:r w:rsidR="00506A6D">
        <w:t xml:space="preserve">own </w:t>
      </w:r>
      <w:r>
        <w:t>creative applications.</w:t>
      </w:r>
      <w:r w:rsidR="00B71BB7">
        <w:t xml:space="preserve"> The technology they use </w:t>
      </w:r>
      <w:r w:rsidR="00E96D78">
        <w:t>is not</w:t>
      </w:r>
      <w:r w:rsidR="00B71BB7">
        <w:t xml:space="preserve"> cutting edge, however, </w:t>
      </w:r>
      <w:r w:rsidR="00506A6D">
        <w:t xml:space="preserve">they are a using </w:t>
      </w:r>
      <w:r w:rsidR="000C651F" w:rsidRPr="000C651F">
        <w:t>WSG</w:t>
      </w:r>
      <w:r w:rsidR="00506A6D">
        <w:t>s to solve novel problems</w:t>
      </w:r>
      <w:r w:rsidR="00B71BB7">
        <w:t>.</w:t>
      </w:r>
    </w:p>
    <w:p w14:paraId="3646CAC9" w14:textId="77777777" w:rsidR="00263035" w:rsidRDefault="00263035" w:rsidP="00F14FF3">
      <w:pPr>
        <w:spacing w:after="0" w:line="240" w:lineRule="auto"/>
        <w:contextualSpacing/>
      </w:pPr>
    </w:p>
    <w:p w14:paraId="684BAF1F" w14:textId="0A1F73EA" w:rsidR="000A4703" w:rsidRDefault="000A4703" w:rsidP="00F14FF3">
      <w:pPr>
        <w:spacing w:after="0" w:line="240" w:lineRule="auto"/>
        <w:contextualSpacing/>
        <w:rPr>
          <w:b/>
          <w:bCs/>
        </w:rPr>
      </w:pPr>
      <w:r w:rsidRPr="00635637">
        <w:rPr>
          <w:b/>
          <w:bCs/>
        </w:rPr>
        <w:t>2.</w:t>
      </w:r>
      <w:r w:rsidR="00400BA8">
        <w:rPr>
          <w:b/>
          <w:bCs/>
        </w:rPr>
        <w:t>4</w:t>
      </w:r>
      <w:r w:rsidRPr="00635637">
        <w:rPr>
          <w:b/>
          <w:bCs/>
        </w:rPr>
        <w:t>. Academic advancements in sensor technology</w:t>
      </w:r>
      <w:r w:rsidR="00A32540" w:rsidRPr="00635637">
        <w:rPr>
          <w:b/>
          <w:bCs/>
        </w:rPr>
        <w:t xml:space="preserve"> for </w:t>
      </w:r>
      <w:ins w:id="194" w:author="Carl" w:date="2021-03-28T17:11:00Z">
        <w:r w:rsidR="00160272">
          <w:rPr>
            <w:b/>
            <w:bCs/>
          </w:rPr>
          <w:t xml:space="preserve">wearable </w:t>
        </w:r>
      </w:ins>
      <w:r w:rsidR="00A32540" w:rsidRPr="00635637">
        <w:rPr>
          <w:b/>
          <w:bCs/>
        </w:rPr>
        <w:t>sens</w:t>
      </w:r>
      <w:ins w:id="195" w:author="Carl" w:date="2021-03-28T17:11:00Z">
        <w:r w:rsidR="00160272">
          <w:rPr>
            <w:b/>
            <w:bCs/>
          </w:rPr>
          <w:t>ing</w:t>
        </w:r>
      </w:ins>
      <w:del w:id="196" w:author="Carl" w:date="2021-03-28T17:11:00Z">
        <w:r w:rsidR="00A32540" w:rsidRPr="00635637" w:rsidDel="00160272">
          <w:rPr>
            <w:b/>
            <w:bCs/>
          </w:rPr>
          <w:delText>or</w:delText>
        </w:r>
      </w:del>
      <w:r w:rsidR="00A32540" w:rsidRPr="00635637">
        <w:rPr>
          <w:b/>
          <w:bCs/>
        </w:rPr>
        <w:t xml:space="preserve"> gloves</w:t>
      </w:r>
    </w:p>
    <w:p w14:paraId="78FF0909" w14:textId="77777777" w:rsidR="00400BA8" w:rsidRPr="00635637" w:rsidRDefault="00400BA8" w:rsidP="00F14FF3">
      <w:pPr>
        <w:spacing w:after="0" w:line="240" w:lineRule="auto"/>
        <w:contextualSpacing/>
        <w:rPr>
          <w:b/>
          <w:bCs/>
        </w:rPr>
      </w:pPr>
    </w:p>
    <w:p w14:paraId="6EB1CD0D" w14:textId="3CFCD58F" w:rsidR="00C62719" w:rsidRDefault="00B71BB7" w:rsidP="00F14FF3">
      <w:pPr>
        <w:spacing w:after="0" w:line="240" w:lineRule="auto"/>
        <w:contextualSpacing/>
      </w:pPr>
      <w:r>
        <w:t>Researchers have been developing sensors for years, however</w:t>
      </w:r>
      <w:r w:rsidR="00E96D78">
        <w:t xml:space="preserve"> they have</w:t>
      </w:r>
      <w:r w:rsidR="00312037">
        <w:t xml:space="preserve"> just</w:t>
      </w:r>
      <w:r w:rsidR="00E96D78">
        <w:t xml:space="preserve"> recently started </w:t>
      </w:r>
      <w:r w:rsidR="00C62719">
        <w:t>putting these</w:t>
      </w:r>
      <w:r w:rsidR="00E96D78">
        <w:t xml:space="preserve"> sensors on</w:t>
      </w:r>
      <w:r w:rsidR="00C62719">
        <w:t>to</w:t>
      </w:r>
      <w:r w:rsidR="00E96D78">
        <w:t xml:space="preserve"> gloves to create </w:t>
      </w:r>
      <w:r w:rsidR="00312037" w:rsidRPr="00312037">
        <w:t>WSG</w:t>
      </w:r>
      <w:r w:rsidR="00E96D78">
        <w:t>s.</w:t>
      </w:r>
      <w:r w:rsidR="00C62719">
        <w:t xml:space="preserve"> </w:t>
      </w:r>
      <w:r w:rsidR="003E54BE">
        <w:t>Recently, t</w:t>
      </w:r>
      <w:r w:rsidR="00E96D78">
        <w:t>he sensors</w:t>
      </w:r>
      <w:r w:rsidR="00C62719">
        <w:t xml:space="preserve"> that researchers are integrating into WSGs are made using</w:t>
      </w:r>
      <w:r w:rsidR="00E96D78">
        <w:t xml:space="preserve"> nano</w:t>
      </w:r>
      <w:r w:rsidR="00C62719">
        <w:t>-</w:t>
      </w:r>
      <w:r w:rsidR="00E96D78">
        <w:t>manufacturing techniques</w:t>
      </w:r>
      <w:r w:rsidR="00C62719">
        <w:t xml:space="preserve"> and novel nano materials</w:t>
      </w:r>
      <w:r w:rsidR="00E96D78">
        <w:t xml:space="preserve">. </w:t>
      </w:r>
      <w:r w:rsidR="003E54BE">
        <w:t>T</w:t>
      </w:r>
      <w:r w:rsidR="00E96D78">
        <w:t xml:space="preserve">hese sensors have better sensitivity and mechanical properties than </w:t>
      </w:r>
      <w:r w:rsidR="00C62719">
        <w:t xml:space="preserve">the sensors integrated into </w:t>
      </w:r>
      <w:r w:rsidR="00E96D78">
        <w:t>commercially available products</w:t>
      </w:r>
      <w:r w:rsidR="00CE612E">
        <w:t xml:space="preserve">. The sensors that researchers have developed for WSGs should be evaluated in detail. These prior works should assist researchers develop a WSG to meet their unique application, and hopefully companies can commercialize this technology to bring it to market.  </w:t>
      </w:r>
      <w:r w:rsidR="00880A6D">
        <w:t xml:space="preserve"> </w:t>
      </w:r>
    </w:p>
    <w:p w14:paraId="4A99A172" w14:textId="77777777" w:rsidR="00CE612E" w:rsidRDefault="00CE612E" w:rsidP="00F14FF3">
      <w:pPr>
        <w:spacing w:after="0" w:line="240" w:lineRule="auto"/>
        <w:contextualSpacing/>
      </w:pPr>
    </w:p>
    <w:p w14:paraId="102B55E2" w14:textId="145CD7F2" w:rsidR="00195474" w:rsidRDefault="00356395" w:rsidP="00F14FF3">
      <w:pPr>
        <w:spacing w:after="0" w:line="240" w:lineRule="auto"/>
        <w:contextualSpacing/>
      </w:pPr>
      <w:r w:rsidRPr="00400AF8">
        <w:rPr>
          <w:b/>
          <w:bCs/>
        </w:rPr>
        <w:t xml:space="preserve">Fig. </w:t>
      </w:r>
      <w:r w:rsidR="004D4E4C">
        <w:rPr>
          <w:b/>
          <w:bCs/>
        </w:rPr>
        <w:t>2</w:t>
      </w:r>
      <w:r w:rsidR="00CE612E">
        <w:rPr>
          <w:b/>
          <w:bCs/>
        </w:rPr>
        <w:t xml:space="preserve"> </w:t>
      </w:r>
      <w:r w:rsidR="008423AD">
        <w:t>depicts</w:t>
      </w:r>
      <w:r w:rsidR="00CE612E">
        <w:t xml:space="preserve"> the relationship and future direction of </w:t>
      </w:r>
      <w:r w:rsidR="008423AD">
        <w:t>WSG</w:t>
      </w:r>
      <w:r w:rsidR="00CE612E">
        <w:t xml:space="preserve"> technology</w:t>
      </w:r>
      <w:r w:rsidR="008423AD">
        <w:t xml:space="preserve"> for the integration of a WSG with </w:t>
      </w:r>
      <w:proofErr w:type="gramStart"/>
      <w:r w:rsidR="008423AD">
        <w:t>a</w:t>
      </w:r>
      <w:proofErr w:type="gramEnd"/>
      <w:r w:rsidR="008423AD">
        <w:t xml:space="preserve"> SFD. E</w:t>
      </w:r>
      <w:r>
        <w:t xml:space="preserve">ach section </w:t>
      </w:r>
      <w:r w:rsidR="009F399D">
        <w:t>contains examples of an academic version of</w:t>
      </w:r>
      <w:r w:rsidR="008423AD">
        <w:t xml:space="preserve"> </w:t>
      </w:r>
      <w:r w:rsidR="009F399D">
        <w:t xml:space="preserve">either </w:t>
      </w:r>
      <w:r w:rsidR="008423AD">
        <w:t xml:space="preserve">a pressure, temperature, or strain sensor. </w:t>
      </w:r>
      <w:r w:rsidR="00195474" w:rsidRPr="00195474">
        <w:t xml:space="preserve">The ideal properties of these sensors are listed in the inner ring </w:t>
      </w:r>
      <w:r w:rsidR="00195474">
        <w:t xml:space="preserve">and </w:t>
      </w:r>
      <w:r w:rsidR="00195474">
        <w:lastRenderedPageBreak/>
        <w:t>t</w:t>
      </w:r>
      <w:r w:rsidR="00195474" w:rsidRPr="00195474">
        <w:t xml:space="preserve">he examples presented in </w:t>
      </w:r>
      <w:r w:rsidR="00195474">
        <w:t>each section</w:t>
      </w:r>
      <w:r w:rsidR="00195474" w:rsidRPr="00195474">
        <w:t xml:space="preserve"> are discussed in detail </w:t>
      </w:r>
      <w:r w:rsidR="00195474">
        <w:t>later in this paper</w:t>
      </w:r>
      <w:r w:rsidR="00195474" w:rsidRPr="00195474">
        <w:t xml:space="preserve">. </w:t>
      </w:r>
      <w:r w:rsidR="000A752D" w:rsidRPr="00356395">
        <w:rPr>
          <w:b/>
          <w:bCs/>
        </w:rPr>
        <w:t xml:space="preserve">Table </w:t>
      </w:r>
      <w:r w:rsidR="004D4E4C">
        <w:rPr>
          <w:b/>
          <w:bCs/>
        </w:rPr>
        <w:t>2</w:t>
      </w:r>
      <w:r w:rsidR="000A752D">
        <w:t xml:space="preserve"> provides a summary of the</w:t>
      </w:r>
      <w:r w:rsidR="00AB786A">
        <w:t xml:space="preserve"> performance specifications the</w:t>
      </w:r>
      <w:r w:rsidR="00CF2E5A">
        <w:t xml:space="preserve">se academic </w:t>
      </w:r>
      <w:r w:rsidR="000A752D">
        <w:t xml:space="preserve">sensors </w:t>
      </w:r>
      <w:r w:rsidR="00CF2E5A">
        <w:t xml:space="preserve">that are </w:t>
      </w:r>
      <w:r w:rsidR="000A752D">
        <w:t xml:space="preserve">used on </w:t>
      </w:r>
      <w:r w:rsidR="00CF2E5A">
        <w:t>WSG</w:t>
      </w:r>
      <w:r w:rsidR="000A752D">
        <w:t xml:space="preserve">s. </w:t>
      </w:r>
      <w:r w:rsidR="00CF2E5A">
        <w:t>In this table, t</w:t>
      </w:r>
      <w:r w:rsidR="000A752D">
        <w:t>he material, mechanical, and electrical properties of the sensor</w:t>
      </w:r>
      <w:r w:rsidR="00CF2E5A">
        <w:t xml:space="preserve"> and the application</w:t>
      </w:r>
      <w:r w:rsidR="000A752D">
        <w:t xml:space="preserve"> </w:t>
      </w:r>
      <w:r w:rsidR="00CF2E5A">
        <w:t xml:space="preserve">of the WSG </w:t>
      </w:r>
      <w:r w:rsidR="000A752D">
        <w:t>are documented</w:t>
      </w:r>
      <w:r w:rsidR="00CF2E5A">
        <w:t>.</w:t>
      </w:r>
    </w:p>
    <w:p w14:paraId="7E0178F4" w14:textId="77777777" w:rsidR="00195474" w:rsidRDefault="00195474" w:rsidP="00F14FF3">
      <w:pPr>
        <w:spacing w:after="0" w:line="240" w:lineRule="auto"/>
        <w:contextualSpacing/>
      </w:pPr>
    </w:p>
    <w:p w14:paraId="45C8311F" w14:textId="6CD668C3" w:rsidR="00A72A35" w:rsidRDefault="00195474" w:rsidP="00F14FF3">
      <w:pPr>
        <w:spacing w:after="0" w:line="240" w:lineRule="auto"/>
        <w:contextualSpacing/>
      </w:pPr>
      <w:r w:rsidRPr="00195474">
        <w:t xml:space="preserve">Through the process of conducting this literature review, it is evident that the </w:t>
      </w:r>
      <w:r w:rsidR="009F399D">
        <w:t>idealized version of a WSG</w:t>
      </w:r>
      <w:r>
        <w:t xml:space="preserve"> is</w:t>
      </w:r>
      <w:r w:rsidR="009F399D">
        <w:t xml:space="preserve"> an artificial </w:t>
      </w:r>
      <w:r>
        <w:t>‘</w:t>
      </w:r>
      <w:r w:rsidR="009F399D">
        <w:t>skin</w:t>
      </w:r>
      <w:r>
        <w:t>’</w:t>
      </w:r>
      <w:r w:rsidR="009F399D">
        <w:t xml:space="preserve"> with flexible, stretchable sensors integrated into </w:t>
      </w:r>
      <w:r>
        <w:t>a thin membrane</w:t>
      </w:r>
      <w:r w:rsidR="008423AD">
        <w:t>.</w:t>
      </w:r>
      <w:r>
        <w:t xml:space="preserve"> </w:t>
      </w:r>
      <w:r w:rsidR="00B05E26" w:rsidRPr="003D585B">
        <w:rPr>
          <w:b/>
          <w:bCs/>
        </w:rPr>
        <w:t>Fig. 2J</w:t>
      </w:r>
      <w:r w:rsidR="00B05E26">
        <w:t xml:space="preserve"> is an example of </w:t>
      </w:r>
      <w:r>
        <w:t xml:space="preserve">this </w:t>
      </w:r>
      <w:r w:rsidR="00B05E26">
        <w:t>a</w:t>
      </w:r>
      <w:r w:rsidR="00B05E26" w:rsidRPr="00B05E26">
        <w:t xml:space="preserve">rtificial </w:t>
      </w:r>
      <w:r>
        <w:t>‘</w:t>
      </w:r>
      <w:r w:rsidR="00B05E26" w:rsidRPr="00B05E26">
        <w:t>skin</w:t>
      </w:r>
      <w:r>
        <w:t>’</w:t>
      </w:r>
      <w:r w:rsidR="00B05E26" w:rsidRPr="00B05E26">
        <w:t xml:space="preserve"> </w:t>
      </w:r>
      <w:r>
        <w:t>and it contains</w:t>
      </w:r>
      <w:r w:rsidR="00B05E26" w:rsidRPr="00B05E26">
        <w:t xml:space="preserve"> pressure, strain, and temperature sensors made from single crystalline silicon nanoribbon</w:t>
      </w:r>
      <w:r w:rsidR="00B05E26">
        <w:t xml:space="preserve"> </w:t>
      </w:r>
      <w:r w:rsidR="00B05E26">
        <w:fldChar w:fldCharType="begin"/>
      </w:r>
      <w:r w:rsidR="00B05E26">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B05E26">
        <w:fldChar w:fldCharType="separate"/>
      </w:r>
      <w:r w:rsidR="00B05E26">
        <w:rPr>
          <w:noProof/>
        </w:rPr>
        <w:t>(Kim et al. 2014)</w:t>
      </w:r>
      <w:r w:rsidR="00B05E26">
        <w:fldChar w:fldCharType="end"/>
      </w:r>
      <w:r w:rsidR="00B05E26">
        <w:t xml:space="preserve">. </w:t>
      </w:r>
      <w:r w:rsidR="000A512B">
        <w:t>However, the current limitation of th</w:t>
      </w:r>
      <w:r w:rsidR="00CF2E5A">
        <w:t>is type of</w:t>
      </w:r>
      <w:r w:rsidR="000A512B">
        <w:t xml:space="preserve"> sensor is that it cannot detect complex stimuli such as surface textures and object shape. Additionally, a large number of receptors are necessary to provide a more natural feel for prosthetics </w:t>
      </w:r>
      <w:r w:rsidR="000A512B">
        <w:fldChar w:fldCharType="begin"/>
      </w:r>
      <w:r w:rsidR="000A512B">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0A512B">
        <w:fldChar w:fldCharType="separate"/>
      </w:r>
      <w:r w:rsidR="000A512B">
        <w:rPr>
          <w:noProof/>
        </w:rPr>
        <w:t>(Chortos et al. 2016)</w:t>
      </w:r>
      <w:r w:rsidR="000A512B">
        <w:fldChar w:fldCharType="end"/>
      </w:r>
      <w:r w:rsidR="000A512B">
        <w:t xml:space="preserve">. </w:t>
      </w:r>
      <w:r w:rsidR="000A752D">
        <w:t xml:space="preserve">Literature reviews conducted by </w:t>
      </w:r>
      <w:proofErr w:type="spellStart"/>
      <w:r w:rsidR="000A752D">
        <w:t>Chortos</w:t>
      </w:r>
      <w:proofErr w:type="spellEnd"/>
      <w:r w:rsidR="000A752D">
        <w:t xml:space="preserve"> et al. and Li et al. provide a summary on</w:t>
      </w:r>
      <w:r w:rsidR="000A512B">
        <w:t xml:space="preserve"> t</w:t>
      </w:r>
      <w:r w:rsidR="003D585B">
        <w:t xml:space="preserve">he advances in artificial </w:t>
      </w:r>
      <w:r w:rsidR="000A512B">
        <w:t>skin</w:t>
      </w:r>
      <w:r w:rsidR="00AB786A">
        <w:t>. These reviews provide</w:t>
      </w:r>
      <w:r w:rsidR="00AB786A" w:rsidRPr="00AB786A">
        <w:t xml:space="preserve"> an in-depth review of skin-inspired multifunctionality</w:t>
      </w:r>
      <w:r w:rsidR="00AB786A">
        <w:t xml:space="preserve"> devices</w:t>
      </w:r>
      <w:r w:rsidR="00AB786A" w:rsidRPr="00AB786A">
        <w:t xml:space="preserve"> using flexible electronics and mechanical compliant biometric sensing platforms. Additionally, </w:t>
      </w:r>
      <w:r w:rsidR="000A512B">
        <w:t xml:space="preserve">it </w:t>
      </w:r>
      <w:r w:rsidR="000A512B" w:rsidRPr="000A512B">
        <w:t>details new materials and fabrication strategies to make</w:t>
      </w:r>
      <w:r w:rsidR="00AB786A">
        <w:t xml:space="preserve"> these</w:t>
      </w:r>
      <w:r w:rsidR="000A512B" w:rsidRPr="000A512B">
        <w:t xml:space="preserve"> multi-functional </w:t>
      </w:r>
      <w:proofErr w:type="spellStart"/>
      <w:r w:rsidR="000A512B" w:rsidRPr="000A512B">
        <w:t>skintronics</w:t>
      </w:r>
      <w:proofErr w:type="spellEnd"/>
      <w:r w:rsidR="000A512B" w:rsidRPr="000A512B">
        <w:t xml:space="preserve"> (skin-like electronics)</w:t>
      </w:r>
      <w:r w:rsidR="003D585B">
        <w:t xml:space="preserve"> </w:t>
      </w:r>
      <w:r w:rsidR="003D585B">
        <w:fldChar w:fldCharType="begin"/>
      </w:r>
      <w:r w:rsidR="0006502E">
        <w:instrText xml:space="preserve"> ADDIN EN.CITE &lt;EndNote&gt;&lt;Cite&gt;&lt;Author&gt;Chortos&lt;/Author&gt;&lt;Year&gt;2016&lt;/Year&gt;&lt;RecNum&gt;62&lt;/RecNum&gt;&lt;DisplayText&gt;(Chortos et al. 2016)&lt;/DisplayText&gt;&lt;record&gt;&lt;rec-number&gt;62&lt;/rec-number&gt;&lt;foreign-keys&gt;&lt;key app="EN" db-id="9tzd5awr0xevfgesp5250eddd20zf5s09zwx" timestamp="1612235775" guid="9507f4ea-3ce2-45a7-b601-4e68c1d5ec7d"&gt;62&lt;/key&gt;&lt;/foreign-keys&gt;&lt;ref-type name="Journal Article"&gt;17&lt;/ref-type&gt;&lt;contributors&gt;&lt;authors&gt;&lt;author&gt;Chortos, Alex&lt;/author&gt;&lt;author&gt;Liu, Jia&lt;/author&gt;&lt;author&gt;Bao, Zhenan&lt;/author&gt;&lt;/authors&gt;&lt;/contributors&gt;&lt;titles&gt;&lt;title&gt;Pursuing prosthetic electronic skin&lt;/title&gt;&lt;secondary-title&gt;Nature Materials&lt;/secondary-title&gt;&lt;/titles&gt;&lt;periodical&gt;&lt;full-title&gt;Nature Materials&lt;/full-title&gt;&lt;/periodical&gt;&lt;pages&gt;937-950&lt;/pages&gt;&lt;volume&gt;15&lt;/volume&gt;&lt;number&gt;9&lt;/number&gt;&lt;dates&gt;&lt;year&gt;2016&lt;/year&gt;&lt;pub-dates&gt;&lt;date&gt;2016/09/01&lt;/date&gt;&lt;/pub-dates&gt;&lt;/dates&gt;&lt;isbn&gt;1476-4660&lt;/isbn&gt;&lt;urls&gt;&lt;related-urls&gt;&lt;url&gt;https://doi.org/10.1038/nmat4671&lt;/url&gt;&lt;/related-urls&gt;&lt;/urls&gt;&lt;electronic-resource-num&gt;10.1038/nmat4671&lt;/electronic-resource-num&gt;&lt;/record&gt;&lt;/Cite&gt;&lt;/EndNote&gt;</w:instrText>
      </w:r>
      <w:r w:rsidR="003D585B">
        <w:fldChar w:fldCharType="separate"/>
      </w:r>
      <w:r w:rsidR="003D585B">
        <w:rPr>
          <w:noProof/>
        </w:rPr>
        <w:t>(Chortos et al. 2016)</w:t>
      </w:r>
      <w:r w:rsidR="003D585B">
        <w:fldChar w:fldCharType="end"/>
      </w:r>
      <w:r w:rsidR="000A752D">
        <w:t xml:space="preserve"> </w:t>
      </w:r>
      <w:r w:rsidR="000A752D">
        <w:fldChar w:fldCharType="begin"/>
      </w:r>
      <w:r w:rsidR="000A752D">
        <w:instrText xml:space="preserve"> ADDIN EN.CITE &lt;EndNote&gt;&lt;Cite&gt;&lt;Author&gt;Li&lt;/Author&gt;&lt;Year&gt;2020&lt;/Year&gt;&lt;RecNum&gt;64&lt;/RecNum&gt;&lt;DisplayText&gt;(Li et al. 2020a)&lt;/DisplayText&gt;&lt;record&gt;&lt;rec-number&gt;64&lt;/rec-number&gt;&lt;foreign-keys&gt;&lt;key app="EN" db-id="9tzd5awr0xevfgesp5250eddd20zf5s09zwx" timestamp="1612285074" guid="260ff102-0588-4a18-9304-532520bdec36"&gt;64&lt;/key&gt;&lt;/foreign-keys&gt;&lt;ref-type name="Journal Article"&gt;17&lt;/ref-type&gt;&lt;contributors&gt;&lt;authors&gt;&lt;author&gt;Li, Pengju&lt;/author&gt;&lt;author&gt;Anwar Ali, Hashina Parveen&lt;/author&gt;&lt;author&gt;Cheng, Wen&lt;/author&gt;&lt;author&gt;Yang, Jingyi&lt;/author&gt;&lt;author&gt;Tee, Benjamin C. K.&lt;/author&gt;&lt;/authors&gt;&lt;/contributors&gt;&lt;titles&gt;&lt;title&gt;Bioinspired Prosthetic Interfaces&lt;/title&gt;&lt;secondary-title&gt;Advanced Materials Technologies&lt;/secondary-title&gt;&lt;/titles&gt;&lt;periodical&gt;&lt;full-title&gt;Advanced Materials Technologies&lt;/full-title&gt;&lt;/periodical&gt;&lt;pages&gt;1900856&lt;/pages&gt;&lt;volume&gt;5&lt;/volume&gt;&lt;number&gt;3&lt;/number&gt;&lt;dates&gt;&lt;year&gt;2020&lt;/year&gt;&lt;/dates&gt;&lt;isbn&gt;2365-709X&lt;/isbn&gt;&lt;urls&gt;&lt;related-urls&gt;&lt;url&gt;https://onlinelibrary.wiley.com/doi/abs/10.1002/admt.201900856&lt;/url&gt;&lt;/related-urls&gt;&lt;/urls&gt;&lt;electronic-resource-num&gt;https://doi.org/10.1002/admt.201900856&lt;/electronic-resource-num&gt;&lt;/record&gt;&lt;/Cite&gt;&lt;/EndNote&gt;</w:instrText>
      </w:r>
      <w:r w:rsidR="000A752D">
        <w:fldChar w:fldCharType="separate"/>
      </w:r>
      <w:r w:rsidR="000A752D">
        <w:rPr>
          <w:noProof/>
        </w:rPr>
        <w:t>(Li et al. 2020a)</w:t>
      </w:r>
      <w:r w:rsidR="000A752D">
        <w:fldChar w:fldCharType="end"/>
      </w:r>
      <w:r w:rsidR="000A752D">
        <w:t>.</w:t>
      </w:r>
    </w:p>
    <w:p w14:paraId="6F0EB022" w14:textId="77777777" w:rsidR="00635637" w:rsidRDefault="00635637" w:rsidP="00F14FF3">
      <w:pPr>
        <w:spacing w:after="0" w:line="240" w:lineRule="auto"/>
        <w:contextualSpacing/>
      </w:pPr>
    </w:p>
    <w:p w14:paraId="3E9BF29F" w14:textId="14938742"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.1</w:t>
      </w:r>
      <w:r w:rsidRPr="00635637">
        <w:rPr>
          <w:b/>
          <w:bCs/>
        </w:rPr>
        <w:t xml:space="preserve">. Strain </w:t>
      </w:r>
      <w:r w:rsidR="000A4703" w:rsidRPr="00635637">
        <w:rPr>
          <w:b/>
          <w:bCs/>
        </w:rPr>
        <w:t>s</w:t>
      </w:r>
      <w:r w:rsidRPr="00635637">
        <w:rPr>
          <w:b/>
          <w:bCs/>
        </w:rPr>
        <w:t>ensor</w:t>
      </w:r>
    </w:p>
    <w:p w14:paraId="0F888FA3" w14:textId="77777777" w:rsidR="00400BA8" w:rsidRPr="00635637" w:rsidRDefault="00400BA8" w:rsidP="00F14FF3">
      <w:pPr>
        <w:spacing w:after="0" w:line="240" w:lineRule="auto"/>
        <w:contextualSpacing/>
        <w:rPr>
          <w:b/>
          <w:bCs/>
        </w:rPr>
      </w:pPr>
    </w:p>
    <w:p w14:paraId="3D18E550" w14:textId="77777777" w:rsidR="00E849A7" w:rsidRDefault="00CF2E5A" w:rsidP="00F14FF3">
      <w:pPr>
        <w:spacing w:after="0" w:line="240" w:lineRule="auto"/>
        <w:contextualSpacing/>
      </w:pPr>
      <w:r>
        <w:t xml:space="preserve">A strain sensor is used to detect </w:t>
      </w:r>
      <w:r w:rsidR="00D77539">
        <w:t>how much each finger bends</w:t>
      </w:r>
      <w:r>
        <w:t xml:space="preserve"> when </w:t>
      </w:r>
      <w:r w:rsidR="00D77539">
        <w:t xml:space="preserve">it is </w:t>
      </w:r>
      <w:r>
        <w:t>implemented into a WSG</w:t>
      </w:r>
      <w:r w:rsidR="00D77539">
        <w:t xml:space="preserve"> and there are many examples of </w:t>
      </w:r>
      <w:r>
        <w:t>strain sensors</w:t>
      </w:r>
      <w:r w:rsidR="00D77539">
        <w:t xml:space="preserve"> in academic literature.</w:t>
      </w:r>
      <w:r>
        <w:t xml:space="preserve"> </w:t>
      </w:r>
      <w:r w:rsidR="00D77539">
        <w:t>Th</w:t>
      </w:r>
      <w:r w:rsidR="00E849A7">
        <w:t>is</w:t>
      </w:r>
      <w:r w:rsidR="00D77539">
        <w:t xml:space="preserve"> section will detail the</w:t>
      </w:r>
      <w:r w:rsidR="00E849A7">
        <w:t xml:space="preserve"> different methods</w:t>
      </w:r>
      <w:r w:rsidR="00D77539">
        <w:t xml:space="preserve"> researchers have used to make strain sensor</w:t>
      </w:r>
      <w:r w:rsidR="00E849A7">
        <w:t>s</w:t>
      </w:r>
      <w:r w:rsidR="00D77539">
        <w:t>.</w:t>
      </w:r>
    </w:p>
    <w:p w14:paraId="58F1CAF1" w14:textId="77777777" w:rsidR="00E849A7" w:rsidRDefault="00E849A7" w:rsidP="00F14FF3">
      <w:pPr>
        <w:spacing w:after="0" w:line="240" w:lineRule="auto"/>
        <w:contextualSpacing/>
      </w:pPr>
    </w:p>
    <w:p w14:paraId="50D1EB5D" w14:textId="52EBA295" w:rsidR="005A15ED" w:rsidRDefault="00E849A7" w:rsidP="00F14FF3">
      <w:pPr>
        <w:spacing w:after="0" w:line="240" w:lineRule="auto"/>
        <w:contextualSpacing/>
      </w:pPr>
      <w:r>
        <w:t xml:space="preserve">A </w:t>
      </w:r>
      <w:r w:rsidR="00FB7CE2">
        <w:t xml:space="preserve">strain sensor </w:t>
      </w:r>
      <w:r w:rsidR="007F6F05">
        <w:t>is manufactured from a composite</w:t>
      </w:r>
      <w:r>
        <w:t xml:space="preserve"> material made</w:t>
      </w:r>
      <w:r w:rsidR="007F6F05">
        <w:t xml:space="preserve"> of fragmentized graphene foam (FGF) and polydimethylsiloxane (PDMS). The graphene foam is disintegrated into 200-300 um sized fragments. It shows a high sensitivity with a gauge factor of 15 to 29, high stretchability over 70%, and high durability over 10,000 stretching-releasing cycles </w:t>
      </w:r>
      <w:r w:rsidR="007F6F05">
        <w:fldChar w:fldCharType="begin"/>
      </w:r>
      <w:r w:rsidR="007F6F05">
        <w:instrText xml:space="preserve"> ADDIN EN.CITE &lt;EndNote&gt;&lt;Cite&gt;&lt;Author&gt;Jeong&lt;/Author&gt;&lt;Year&gt;2015&lt;/Year&gt;&lt;RecNum&gt;66&lt;/RecNum&gt;&lt;DisplayText&gt;(Jeong et al. 2015)&lt;/DisplayText&gt;&lt;record&gt;&lt;rec-number&gt;66&lt;/rec-number&gt;&lt;foreign-keys&gt;&lt;key app="EN" db-id="9tzd5awr0xevfgesp5250eddd20zf5s09zwx" timestamp="1612287463" guid="c3146d47-99ba-4542-a9fa-9bf64a84cd43"&gt;66&lt;/key&gt;&lt;/foreign-keys&gt;&lt;ref-type name="Journal Article"&gt;17&lt;/ref-type&gt;&lt;contributors&gt;&lt;authors&gt;&lt;author&gt;Jeong, Yu Ra&lt;/author&gt;&lt;author&gt;Park, Heun&lt;/author&gt;&lt;author&gt;Jin, Sang Woo&lt;/author&gt;&lt;author&gt;Hong, Soo Yeong&lt;/author&gt;&lt;author&gt;Lee, Sang-Soo&lt;/author&gt;&lt;author&gt;Ha, Jeong Sook&lt;/author&gt;&lt;/authors&gt;&lt;/contributors&gt;&lt;titles&gt;&lt;title&gt;Highly Stretchable and Sensitive Strain Sensors Using Fragmentized Graphene Foam&lt;/title&gt;&lt;secondary-title&gt;Advanced Functional Materials&lt;/secondary-title&gt;&lt;/titles&gt;&lt;periodical&gt;&lt;full-title&gt;Advanced Functional Materials&lt;/full-title&gt;&lt;/periodical&gt;&lt;pages&gt;4228-4236&lt;/pages&gt;&lt;volume&gt;25&lt;/volume&gt;&lt;number&gt;27&lt;/number&gt;&lt;dates&gt;&lt;year&gt;2015&lt;/year&gt;&lt;/dates&gt;&lt;isbn&gt;1616-301X&lt;/isbn&gt;&lt;urls&gt;&lt;related-urls&gt;&lt;url&gt;https://onlinelibrary.wiley.com/doi/abs/10.1002/adfm.201501000&lt;/url&gt;&lt;/related-urls&gt;&lt;/urls&gt;&lt;electronic-resource-num&gt;https://doi.org/10.1002/adfm.201501000&lt;/electronic-resource-num&gt;&lt;/record&gt;&lt;/Cite&gt;&lt;/EndNote&gt;</w:instrText>
      </w:r>
      <w:r w:rsidR="007F6F05">
        <w:fldChar w:fldCharType="separate"/>
      </w:r>
      <w:r w:rsidR="007F6F05">
        <w:rPr>
          <w:noProof/>
        </w:rPr>
        <w:t>(Jeong et al. 2015)</w:t>
      </w:r>
      <w:r w:rsidR="007F6F05">
        <w:fldChar w:fldCharType="end"/>
      </w:r>
      <w:r w:rsidR="007F6F05">
        <w:t>.</w:t>
      </w:r>
      <w:r w:rsidR="00BA0418">
        <w:t xml:space="preserve"> </w:t>
      </w:r>
      <w:r w:rsidR="00CE4E00">
        <w:t xml:space="preserve">A </w:t>
      </w:r>
      <w:r w:rsidR="007C0DED">
        <w:t xml:space="preserve">highly flexible, stretchable, and sensitive </w:t>
      </w:r>
      <w:r w:rsidR="00CE4E00">
        <w:t>strain sensor</w:t>
      </w:r>
      <w:r w:rsidR="007C0DED">
        <w:t xml:space="preserve"> based on the nanocomposite of silver nanowire (AgNW) network and PDMS elastomer in the form of a sandwich structure. This sensor has a </w:t>
      </w:r>
      <w:r w:rsidR="00FF7629">
        <w:t xml:space="preserve">gauge factor ranging from 2 to 14 and a stretchability up to 70%. </w:t>
      </w:r>
      <w:r w:rsidR="00080C92">
        <w:t xml:space="preserve">This strain sensor was integrated onto a glove for motion detection of fingers to control an avatar in a virtual environment </w:t>
      </w:r>
      <w:r w:rsidR="00706C6D">
        <w:fldChar w:fldCharType="begin"/>
      </w:r>
      <w:r w:rsidR="00706C6D">
        <w:instrText xml:space="preserve"> ADDIN EN.CITE &lt;EndNote&gt;&lt;Cite&gt;&lt;Author&gt;Amjadi&lt;/Author&gt;&lt;Year&gt;2014&lt;/Year&gt;&lt;RecNum&gt;67&lt;/RecNum&gt;&lt;DisplayText&gt;(Amjadi et al. 2014)&lt;/DisplayText&gt;&lt;record&gt;&lt;rec-number&gt;67&lt;/rec-number&gt;&lt;foreign-keys&gt;&lt;key app="EN" db-id="9tzd5awr0xevfgesp5250eddd20zf5s09zwx" timestamp="1612313466" guid="18fd419d-32d4-4df9-80d1-8689263a14cb"&gt;67&lt;/key&gt;&lt;/foreign-keys&gt;&lt;ref-type name="Journal Article"&gt;17&lt;/ref-type&gt;&lt;contributors&gt;&lt;authors&gt;&lt;author&gt;Amjadi, Morteza&lt;/author&gt;&lt;author&gt;Pichitpajongkit, Aekachan&lt;/author&gt;&lt;author&gt;Lee, Sangjun&lt;/author&gt;&lt;author&gt;Ryu, Seunghwa&lt;/author&gt;&lt;author&gt;Park, Inkyu&lt;/author&gt;&lt;/authors&gt;&lt;/contributors&gt;&lt;titles&gt;&lt;title&gt;Highly Stretchable and Sensitive Strain Sensor Based on Silver Nanowire–Elastomer Nanocomposite&lt;/title&gt;&lt;secondary-title&gt;ACS Nano&lt;/secondary-title&gt;&lt;/titles&gt;&lt;periodical&gt;&lt;full-title&gt;ACS Nano&lt;/full-title&gt;&lt;/periodical&gt;&lt;pages&gt;5154-5163&lt;/pages&gt;&lt;volume&gt;8&lt;/volume&gt;&lt;number&gt;5&lt;/number&gt;&lt;dates&gt;&lt;year&gt;2014&lt;/year&gt;&lt;pub-dates&gt;&lt;date&gt;2014/05/27&lt;/date&gt;&lt;/pub-dates&gt;&lt;/dates&gt;&lt;publisher&gt;American Chemical Society&lt;/publisher&gt;&lt;isbn&gt;1936-0851&lt;/isbn&gt;&lt;urls&gt;&lt;related-urls&gt;&lt;url&gt;https://doi.org/10.1021/nn501204t&lt;/url&gt;&lt;/related-urls&gt;&lt;/urls&gt;&lt;electronic-resource-num&gt;10.1021/nn501204t&lt;/electronic-resource-num&gt;&lt;/record&gt;&lt;/Cite&gt;&lt;/EndNote&gt;</w:instrText>
      </w:r>
      <w:r w:rsidR="00706C6D">
        <w:fldChar w:fldCharType="separate"/>
      </w:r>
      <w:r w:rsidR="00706C6D">
        <w:rPr>
          <w:noProof/>
        </w:rPr>
        <w:t>(Amjadi et al. 2014)</w:t>
      </w:r>
      <w:r w:rsidR="00706C6D">
        <w:fldChar w:fldCharType="end"/>
      </w:r>
      <w:r w:rsidR="00706C6D">
        <w:t>.</w:t>
      </w:r>
      <w:r w:rsidR="00BA0418">
        <w:t xml:space="preserve"> A </w:t>
      </w:r>
      <w:r w:rsidR="00B02CBF">
        <w:t>strain sensor</w:t>
      </w:r>
      <w:r w:rsidR="00BA0418">
        <w:t xml:space="preserve"> is</w:t>
      </w:r>
      <w:r w:rsidR="00B02CBF">
        <w:t xml:space="preserve"> made from carbon paint on PDMS material with a PU encasement. Copper tape is attached to the PDMS and conductive thread is used to attach the strain sensor to the circuit elements. The entire system was constructed with less than $100 and did not require access to a cleanroom for completion</w:t>
      </w:r>
      <w:r w:rsidR="00BA0418">
        <w:t xml:space="preserve">. These sensors were used to </w:t>
      </w:r>
      <w:r w:rsidR="00BA0418" w:rsidRPr="00BA0418">
        <w:t>wirelessly translat</w:t>
      </w:r>
      <w:r w:rsidR="00BA0418">
        <w:t>e</w:t>
      </w:r>
      <w:r w:rsidR="00BA0418" w:rsidRPr="00BA0418">
        <w:t xml:space="preserve"> the American Sign Language (ASL) into text </w:t>
      </w:r>
      <w:r w:rsidR="00BA0418">
        <w:t xml:space="preserve">that is </w:t>
      </w:r>
      <w:r w:rsidR="00BA0418" w:rsidRPr="00BA0418">
        <w:t>displayable on a computer or smartphone</w:t>
      </w:r>
      <w:r w:rsidR="00BA0418">
        <w:t xml:space="preserve"> </w:t>
      </w:r>
      <w:r w:rsidR="00795F6F">
        <w:fldChar w:fldCharType="begin"/>
      </w:r>
      <w:r w:rsidR="00BA61A6">
        <w:instrText xml:space="preserve"> ADDIN EN.CITE &lt;EndNote&gt;&lt;Cite&gt;&lt;Author&gt;O’Connor&lt;/Author&gt;&lt;Year&gt;2017&lt;/Year&gt;&lt;RecNum&gt;78&lt;/RecNum&gt;&lt;DisplayText&gt;(O’Connor et al. 2017)&lt;/DisplayText&gt;&lt;record&gt;&lt;rec-number&gt;78&lt;/rec-number&gt;&lt;foreign-keys&gt;&lt;key app="EN" db-id="9tzd5awr0xevfgesp5250eddd20zf5s09zwx" timestamp="1615136457" guid="661e6dfd-08b3-49ba-a6a7-63f50a324c5e"&gt;78&lt;/key&gt;&lt;/foreign-keys&gt;&lt;ref-type name="Journal Article"&gt;17&lt;/ref-type&gt;&lt;contributors&gt;&lt;authors&gt;&lt;author&gt;O’Connor, Timothy F&lt;/author&gt;&lt;author&gt;Fach, Matthew E&lt;/author&gt;&lt;author&gt;Miller, Rachel&lt;/author&gt;&lt;author&gt;Root, Samuel E&lt;/author&gt;&lt;author&gt;Mercier, Patrick P&lt;/author&gt;&lt;author&gt;Lipomi, Darren J&lt;/author&gt;&lt;/authors&gt;&lt;/contributors&gt;&lt;titles&gt;&lt;title&gt;The Language of Glove: Wireless gesture decoder with low-power and stretchable hybrid electronics&lt;/title&gt;&lt;secondary-title&gt;PloS one&lt;/secondary-title&gt;&lt;/titles&gt;&lt;periodical&gt;&lt;full-title&gt;PloS one&lt;/full-title&gt;&lt;/periodical&gt;&lt;pages&gt;e0179766&lt;/pages&gt;&lt;volume&gt;12&lt;/volume&gt;&lt;number&gt;7&lt;/number&gt;&lt;dates&gt;&lt;year&gt;2017&lt;/year&gt;&lt;/dates&gt;&lt;isbn&gt;1932-6203&lt;/isbn&gt;&lt;urls&gt;&lt;/urls&gt;&lt;/record&gt;&lt;/Cite&gt;&lt;/EndNote&gt;</w:instrText>
      </w:r>
      <w:r w:rsidR="00795F6F">
        <w:fldChar w:fldCharType="separate"/>
      </w:r>
      <w:r w:rsidR="00795F6F">
        <w:rPr>
          <w:noProof/>
        </w:rPr>
        <w:t>(O’Connor et al. 2017)</w:t>
      </w:r>
      <w:r w:rsidR="00795F6F">
        <w:fldChar w:fldCharType="end"/>
      </w:r>
      <w:r w:rsidR="00795F6F">
        <w:t>.</w:t>
      </w:r>
      <w:r w:rsidR="00BA0418">
        <w:t xml:space="preserve"> A strain sensor is build using</w:t>
      </w:r>
      <w:r w:rsidR="00BA61A6">
        <w:t xml:space="preserve"> a double layer textile-based goniometer. This double layer configuration provides insight into the </w:t>
      </w:r>
      <w:r w:rsidR="005A15ED">
        <w:t>sample’s flexion angle independent</w:t>
      </w:r>
      <w:r w:rsidR="00BA0418">
        <w:t xml:space="preserve"> of its</w:t>
      </w:r>
      <w:r w:rsidR="005A15ED">
        <w:t xml:space="preserve"> bending profile</w:t>
      </w:r>
      <w:r w:rsidR="00BA0418">
        <w:t>. A WSG utilizes</w:t>
      </w:r>
      <w:r w:rsidR="00BA0418" w:rsidRPr="00BA0418">
        <w:t xml:space="preserve"> three KPF goniometers to track flexion and extension movement of</w:t>
      </w:r>
      <w:r w:rsidR="00BA0418">
        <w:t xml:space="preserve"> the</w:t>
      </w:r>
      <w:r w:rsidR="00BA0418" w:rsidRPr="00BA0418">
        <w:t xml:space="preserve"> metacarpophalangeal joint</w:t>
      </w:r>
      <w:r w:rsidR="00BA0418">
        <w:t>s</w:t>
      </w:r>
      <w:r w:rsidR="00BA0418" w:rsidRPr="00BA0418">
        <w:t xml:space="preserve"> of the thumb, index, and middle fingers</w:t>
      </w:r>
      <w:r w:rsidR="00BA61A6">
        <w:t xml:space="preserve"> </w:t>
      </w:r>
      <w:r w:rsidR="00BA61A6">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instrText xml:space="preserve"> ADDIN EN.CITE </w:instrText>
      </w:r>
      <w:r w:rsidR="00BA61A6">
        <w:fldChar w:fldCharType="begin">
          <w:fldData xml:space="preserve">PEVuZE5vdGU+PENpdGU+PEF1dGhvcj5DYXJib25hcm88L0F1dGhvcj48WWVhcj4yMDE0PC9ZZWFy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</w:fldData>
        </w:fldChar>
      </w:r>
      <w:r w:rsidR="00BA61A6">
        <w:instrText xml:space="preserve"> ADDIN EN.CITE.DATA </w:instrText>
      </w:r>
      <w:r w:rsidR="00BA61A6">
        <w:fldChar w:fldCharType="end"/>
      </w:r>
      <w:r w:rsidR="00BA61A6">
        <w:fldChar w:fldCharType="separate"/>
      </w:r>
      <w:r w:rsidR="00BA61A6">
        <w:rPr>
          <w:noProof/>
        </w:rPr>
        <w:t>(Carbonaro et al. 2014)</w:t>
      </w:r>
      <w:r w:rsidR="00BA61A6">
        <w:fldChar w:fldCharType="end"/>
      </w:r>
      <w:r w:rsidR="00BA61A6">
        <w:t xml:space="preserve">. </w:t>
      </w:r>
      <w:r w:rsidR="00BA0418">
        <w:t>A p</w:t>
      </w:r>
      <w:r w:rsidR="005A15ED">
        <w:t>olymer-enhanced highly stretchable conductive fiber strain sensor is developed using P(VDF-</w:t>
      </w:r>
      <w:proofErr w:type="spellStart"/>
      <w:r w:rsidR="005A15ED">
        <w:t>TrFE</w:t>
      </w:r>
      <w:proofErr w:type="spellEnd"/>
      <w:r w:rsidR="005A15ED">
        <w:t xml:space="preserve">) polymer nanofibers mat and silver nanowires layer. The conductive fiber sensors exhibit a high gauge factor of 5.326, rapid response of 20 </w:t>
      </w:r>
      <w:proofErr w:type="spellStart"/>
      <w:r w:rsidR="005A15ED">
        <w:t>ms</w:t>
      </w:r>
      <w:proofErr w:type="spellEnd"/>
      <w:r w:rsidR="005A15ED">
        <w:t xml:space="preserve">, and </w:t>
      </w:r>
      <w:r w:rsidR="00D440D5">
        <w:t xml:space="preserve">an outstanding durability after 10,000 strain cycles. Additionally, the fiber strain sensor has </w:t>
      </w:r>
      <w:r w:rsidR="00D440D5">
        <w:lastRenderedPageBreak/>
        <w:t>the ability to detect bend and torsion deformation with a board sensing range</w:t>
      </w:r>
      <w:r w:rsidR="00BA0418">
        <w:t xml:space="preserve"> as shown in </w:t>
      </w:r>
      <w:r w:rsidR="00BA0418" w:rsidRPr="00BA0418">
        <w:rPr>
          <w:b/>
          <w:bCs/>
        </w:rPr>
        <w:t>Fig. 1B</w:t>
      </w:r>
      <w:r w:rsidR="00BA0418">
        <w:t xml:space="preserve"> </w:t>
      </w:r>
      <w:r w:rsidR="00D440D5">
        <w:fldChar w:fldCharType="begin"/>
      </w:r>
      <w:r w:rsidR="00D440D5">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D440D5">
        <w:fldChar w:fldCharType="separate"/>
      </w:r>
      <w:r w:rsidR="00D440D5">
        <w:rPr>
          <w:noProof/>
        </w:rPr>
        <w:t>(Chen et al. 2016)</w:t>
      </w:r>
      <w:r w:rsidR="00D440D5">
        <w:fldChar w:fldCharType="end"/>
      </w:r>
      <w:r w:rsidR="00D440D5">
        <w:t>.</w:t>
      </w:r>
    </w:p>
    <w:p w14:paraId="70A435D7" w14:textId="66B26214" w:rsidR="008A5830" w:rsidRDefault="008A5830" w:rsidP="00F14FF3">
      <w:pPr>
        <w:spacing w:after="0" w:line="240" w:lineRule="auto"/>
        <w:contextualSpacing/>
      </w:pPr>
    </w:p>
    <w:p w14:paraId="7A36CC10" w14:textId="175555EC" w:rsidR="00C05A0A" w:rsidRDefault="00BF01C7" w:rsidP="00F14FF3">
      <w:pPr>
        <w:spacing w:after="0" w:line="240" w:lineRule="auto"/>
        <w:contextualSpacing/>
      </w:pPr>
      <w:r>
        <w:t>A</w:t>
      </w:r>
      <w:r w:rsidR="008B403F">
        <w:t xml:space="preserve"> strain sensor was fabricated </w:t>
      </w:r>
      <w:r>
        <w:t>using poly-vinylidene fluoride</w:t>
      </w:r>
      <w:r w:rsidR="008B403F">
        <w:t xml:space="preserve"> </w:t>
      </w:r>
      <w:r>
        <w:t>(</w:t>
      </w:r>
      <w:r w:rsidR="008B403F">
        <w:t>PVDF</w:t>
      </w:r>
      <w:r>
        <w:t>)</w:t>
      </w:r>
      <w:r w:rsidR="008B403F">
        <w:t xml:space="preserve"> electro</w:t>
      </w:r>
      <w:r>
        <w:t>-</w:t>
      </w:r>
      <w:r w:rsidR="008B403F">
        <w:t xml:space="preserve">spun nanofiber on a flexible liquid crystal polymer substrate. </w:t>
      </w:r>
      <w:r w:rsidRPr="00BF01C7">
        <w:t>PVDF nano fibers have the highest piezoelectric coefficient among polymers, outstanding mechanical strength, very low acoustic impedance, a flat frequency response and a broad dynamic response, and a good chemical and moisture resistivity.</w:t>
      </w:r>
      <w:r>
        <w:t xml:space="preserve"> </w:t>
      </w:r>
      <w:r w:rsidR="008B403F">
        <w:t>Copper foil tapes were fixed on the edge of the sensors to form the electrodes and laminated by adhesive film</w:t>
      </w:r>
      <w:r w:rsidR="00BA0418">
        <w:t xml:space="preserve"> as shown in </w:t>
      </w:r>
      <w:r w:rsidR="00BA0418" w:rsidRPr="00BA0418">
        <w:rPr>
          <w:b/>
          <w:bCs/>
        </w:rPr>
        <w:t>Fig. 2E</w:t>
      </w:r>
      <w:r w:rsidR="008B403F">
        <w:t xml:space="preserve"> </w:t>
      </w:r>
      <w:r w:rsidR="008B403F">
        <w:fldChar w:fldCharType="begin"/>
      </w:r>
      <w:r w:rsidR="008B403F">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8B403F">
        <w:fldChar w:fldCharType="separate"/>
      </w:r>
      <w:r w:rsidR="008B403F">
        <w:rPr>
          <w:noProof/>
        </w:rPr>
        <w:t>(Khan et al. 2018)</w:t>
      </w:r>
      <w:r w:rsidR="008B403F">
        <w:fldChar w:fldCharType="end"/>
      </w:r>
      <w:r w:rsidR="008B403F">
        <w:t>.</w:t>
      </w:r>
      <w:r w:rsidR="000D202B">
        <w:t xml:space="preserve"> </w:t>
      </w:r>
      <w:r>
        <w:t>A</w:t>
      </w:r>
      <w:r w:rsidR="00D96428">
        <w:t xml:space="preserve"> novel stretchable strain sensor </w:t>
      </w:r>
      <w:r>
        <w:t xml:space="preserve">was </w:t>
      </w:r>
      <w:r w:rsidR="00D96428">
        <w:t xml:space="preserve">made by using </w:t>
      </w:r>
      <w:r>
        <w:t>silver nanowires (</w:t>
      </w:r>
      <w:r w:rsidRPr="00BF01C7">
        <w:t>AgNW</w:t>
      </w:r>
      <w:r>
        <w:t xml:space="preserve">) and </w:t>
      </w:r>
      <w:r w:rsidRPr="00BF01C7">
        <w:t>Polydimethylsiloxane</w:t>
      </w:r>
      <w:r>
        <w:t xml:space="preserve"> (</w:t>
      </w:r>
      <w:r w:rsidRPr="00BF01C7">
        <w:t>PDMS</w:t>
      </w:r>
      <w:r>
        <w:t>)</w:t>
      </w:r>
      <w:r w:rsidRPr="00BF01C7">
        <w:t xml:space="preserve"> conductor and</w:t>
      </w:r>
      <w:r>
        <w:t xml:space="preserve"> p</w:t>
      </w:r>
      <w:r w:rsidRPr="00BF01C7">
        <w:t xml:space="preserve">oly(3-hexylthiophene) </w:t>
      </w:r>
      <w:r>
        <w:t>n</w:t>
      </w:r>
      <w:r w:rsidRPr="00BF01C7">
        <w:t>ano</w:t>
      </w:r>
      <w:r>
        <w:t>frils</w:t>
      </w:r>
      <w:r w:rsidRPr="00BF01C7">
        <w:t xml:space="preserve"> </w:t>
      </w:r>
      <w:r>
        <w:t>(</w:t>
      </w:r>
      <w:r w:rsidRPr="00BF01C7">
        <w:t>P3HT-NF</w:t>
      </w:r>
      <w:r>
        <w:t xml:space="preserve">) and </w:t>
      </w:r>
      <w:r w:rsidRPr="00BF01C7">
        <w:t>PDMS semiconductor nanocomposites</w:t>
      </w:r>
      <w:r>
        <w:t xml:space="preserve"> as shown in </w:t>
      </w:r>
      <w:r w:rsidRPr="00BF01C7">
        <w:rPr>
          <w:b/>
          <w:bCs/>
        </w:rPr>
        <w:t>Fig. 2D</w:t>
      </w:r>
      <w:r>
        <w:t xml:space="preserve">. This material </w:t>
      </w:r>
      <w:r w:rsidR="00D96428">
        <w:t>exhibit</w:t>
      </w:r>
      <w:r>
        <w:t>s</w:t>
      </w:r>
      <w:r w:rsidR="00D96428">
        <w:t xml:space="preserve"> reliable reversible sensing capability, high gauge factor of 32, high linearity (R2 &gt; 0.996), and a low hysteresis &lt; 12% response at a mechanical strain of up to 100%</w:t>
      </w:r>
      <w:r>
        <w:t xml:space="preserve"> </w:t>
      </w:r>
      <w:r w:rsidR="00281C6C">
        <w:fldChar w:fldCharType="begin"/>
      </w:r>
      <w:r w:rsidR="00281C6C">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81C6C">
        <w:fldChar w:fldCharType="separate"/>
      </w:r>
      <w:r w:rsidR="00281C6C">
        <w:rPr>
          <w:noProof/>
        </w:rPr>
        <w:t>(Kim et al. 2018)</w:t>
      </w:r>
      <w:r w:rsidR="00281C6C">
        <w:fldChar w:fldCharType="end"/>
      </w:r>
      <w:r w:rsidR="00281C6C">
        <w:t xml:space="preserve">. </w:t>
      </w:r>
      <w:r w:rsidR="004D55F5">
        <w:t>A capacitance-based strain sensor is</w:t>
      </w:r>
      <w:r w:rsidR="00C05A0A">
        <w:t xml:space="preserve"> composed of </w:t>
      </w:r>
      <w:r w:rsidR="004D55F5">
        <w:t>a sensing material made from</w:t>
      </w:r>
      <w:r w:rsidR="00C05A0A">
        <w:t xml:space="preserve"> silicone elastomer and expanded graphite composite material.</w:t>
      </w:r>
      <w:r w:rsidR="004D55F5">
        <w:t xml:space="preserve"> T</w:t>
      </w:r>
      <w:r w:rsidR="00C05A0A">
        <w:t>he conductive electrode layers</w:t>
      </w:r>
      <w:r w:rsidR="004D55F5">
        <w:t xml:space="preserve"> were made by incorporating</w:t>
      </w:r>
      <w:r w:rsidR="00C05A0A">
        <w:t xml:space="preserve"> expanded intercalated graphite into the silicone elastomer </w:t>
      </w:r>
      <w:r w:rsidR="004D55F5">
        <w:t xml:space="preserve">layer </w:t>
      </w:r>
      <w:r w:rsidR="00C05A0A">
        <w:t xml:space="preserve">at a loading of 10% </w:t>
      </w:r>
      <w:r w:rsidR="004D55F5">
        <w:t xml:space="preserve">by weight </w:t>
      </w:r>
      <w:r w:rsidR="00C05A0A">
        <w:t>with the aid of an organic solvent</w:t>
      </w:r>
      <w:r w:rsidR="004D55F5">
        <w:t xml:space="preserve"> </w:t>
      </w:r>
      <w:r w:rsidR="00C05A0A">
        <w:fldChar w:fldCharType="begin"/>
      </w:r>
      <w:r w:rsidR="00C05A0A">
        <w:instrText xml:space="preserve"> ADDIN EN.CITE &lt;EndNote&gt;&lt;Cite&gt;&lt;Author&gt;McCaw&lt;/Author&gt;&lt;Year&gt;2018&lt;/Year&gt;&lt;RecNum&gt;2&lt;/RecNum&gt;&lt;DisplayText&gt;(McCaw et al. 2018)&lt;/DisplayText&gt;&lt;record&gt;&lt;rec-number&gt;2&lt;/rec-number&gt;&lt;foreign-keys&gt;&lt;key app="EN" db-id="9tzd5awr0xevfgesp5250eddd20zf5s09zwx" timestamp="1611103770" guid="5ac930bb-0257-4eec-9158-f144795e8d1e"&gt;2&lt;/key&gt;&lt;/foreign-keys&gt;&lt;ref-type name="Conference Paper"&gt;47&lt;/ref-type&gt;&lt;contributors&gt;&lt;authors&gt;&lt;author&gt;McCaw, John C. S.&lt;/author&gt;&lt;author&gt;Yuen, Michelle C.&lt;/author&gt;&lt;author&gt;Kramer-Bottiglio, Rebecca&lt;/author&gt;&lt;/authors&gt;&lt;/contributors&gt;&lt;titles&gt;&lt;title&gt;Sensory Glove for Dynamic Hand Proprioception and Tactile Sensing&lt;/title&gt;&lt;/titles&gt;&lt;number&gt;V02BT03A025&lt;/number&gt;&lt;dates&gt;&lt;year&gt;2018&lt;/year&gt;&lt;/dates&gt;&lt;isbn&gt;978-0-7918-5176-0&lt;/isbn&gt;&lt;urls&gt;&lt;related-urls&gt;&lt;url&gt;https://doi.org/10.1115/DETC2018-85703&lt;/url&gt;&lt;/related-urls&gt;&lt;/urls&gt;&lt;custom1&gt;Volume 2B: 44th Design Automation Conference&lt;/custom1&gt;&lt;custom2&gt;ASME 2018 International Design Engineering Technical Conferences and Computers and Information in Engineering Conference&lt;/custom2&gt;&lt;custom3&gt;IDETC-CIE2018&lt;/custom3&gt;&lt;custom4&gt;International Design Engineering Technical Conferences and Computers and Information in Engineering Conference&lt;/custom4&gt;&lt;custom5&gt;IDETC-CIE&lt;/custom5&gt;&lt;electronic-resource-num&gt;10.1115/DETC2018-85703&lt;/electronic-resource-num&gt;&lt;access-date&gt;1/19/2021&lt;/access-date&gt;&lt;/record&gt;&lt;/Cite&gt;&lt;/EndNote&gt;</w:instrText>
      </w:r>
      <w:r w:rsidR="00C05A0A">
        <w:fldChar w:fldCharType="separate"/>
      </w:r>
      <w:r w:rsidR="00C05A0A">
        <w:rPr>
          <w:noProof/>
        </w:rPr>
        <w:t>(McCaw et al. 2018)</w:t>
      </w:r>
      <w:r w:rsidR="00C05A0A">
        <w:fldChar w:fldCharType="end"/>
      </w:r>
      <w:r w:rsidR="00C05A0A">
        <w:t>.</w:t>
      </w:r>
    </w:p>
    <w:p w14:paraId="56630583" w14:textId="77777777" w:rsidR="00C05A0A" w:rsidRDefault="00C05A0A" w:rsidP="00F14FF3">
      <w:pPr>
        <w:spacing w:after="0" w:line="240" w:lineRule="auto"/>
        <w:contextualSpacing/>
      </w:pPr>
    </w:p>
    <w:p w14:paraId="13BB17E2" w14:textId="5812C2C5" w:rsidR="004935FB" w:rsidRDefault="00C05A0A" w:rsidP="00F14FF3">
      <w:pPr>
        <w:spacing w:after="0" w:line="240" w:lineRule="auto"/>
        <w:contextualSpacing/>
      </w:pPr>
      <w:r>
        <w:t xml:space="preserve">A biocompatible, flexible strain sensor </w:t>
      </w:r>
      <w:r w:rsidR="004D55F5">
        <w:t xml:space="preserve">is </w:t>
      </w:r>
      <w:r>
        <w:t xml:space="preserve">fabricated with polydopamine-coated nanocomposites of nitrile </w:t>
      </w:r>
      <w:r w:rsidR="0081500D">
        <w:t xml:space="preserve">butadiene </w:t>
      </w:r>
      <w:r>
        <w:t>rubber</w:t>
      </w:r>
      <w:r w:rsidR="0081500D">
        <w:t xml:space="preserve"> (NBR)</w:t>
      </w:r>
      <w:r>
        <w:t xml:space="preserve"> and carbon black</w:t>
      </w:r>
      <w:r w:rsidR="0081500D">
        <w:t xml:space="preserve"> (CB) particles</w:t>
      </w:r>
      <w:r w:rsidR="004D55F5">
        <w:t xml:space="preserve"> as shown in </w:t>
      </w:r>
      <w:r w:rsidR="004D55F5" w:rsidRPr="004D55F5">
        <w:rPr>
          <w:b/>
          <w:bCs/>
        </w:rPr>
        <w:t>Fig. 1C</w:t>
      </w:r>
      <w:r w:rsidR="0081500D">
        <w:t xml:space="preserve">. The CB particles were embedded into a NBR matrix </w:t>
      </w:r>
      <w:r w:rsidR="004D55F5">
        <w:t>using</w:t>
      </w:r>
      <w:r w:rsidR="0081500D">
        <w:t xml:space="preserve"> a dissolving-coating technique, and the obtained NBR/CB composite was coated with polydopamine (PDA) to preserve the CB layer</w:t>
      </w:r>
      <w:r>
        <w:t>.</w:t>
      </w:r>
      <w:r w:rsidR="0081500D">
        <w:t xml:space="preserve"> The strain sensors </w:t>
      </w:r>
      <w:r w:rsidR="004D55F5">
        <w:t xml:space="preserve">made from </w:t>
      </w:r>
      <w:r w:rsidR="0081500D">
        <w:t>uncoated CB/NBR films possess a high sensing range with a strain of 550% and good sensitivity with a gauge factor of 52.2</w:t>
      </w:r>
      <w:r w:rsidR="004D55F5">
        <w:t>.</w:t>
      </w:r>
      <w:r w:rsidR="0081500D">
        <w:t xml:space="preserve"> </w:t>
      </w:r>
      <w:r w:rsidR="004D55F5">
        <w:t>Whereas</w:t>
      </w:r>
      <w:r w:rsidR="0081500D">
        <w:t xml:space="preserve"> the PDA/NBR/CB films shows a somewhat reduce sensing range with a strain of 180%, but a significantly improved sensitivity with a gauge factor of 346 </w:t>
      </w:r>
      <w:r w:rsidR="004935FB">
        <w:fldChar w:fldCharType="begin"/>
      </w:r>
      <w:r w:rsidR="004935FB">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4935FB">
        <w:fldChar w:fldCharType="separate"/>
      </w:r>
      <w:r w:rsidR="004935FB">
        <w:rPr>
          <w:noProof/>
        </w:rPr>
        <w:t>(Qu et al. 2020)</w:t>
      </w:r>
      <w:r w:rsidR="004935FB">
        <w:fldChar w:fldCharType="end"/>
      </w:r>
      <w:r w:rsidR="004935FB">
        <w:t>.</w:t>
      </w:r>
      <w:r>
        <w:t xml:space="preserve"> </w:t>
      </w:r>
      <w:r w:rsidR="003473EE">
        <w:t xml:space="preserve">A </w:t>
      </w:r>
      <w:r w:rsidR="000D202B">
        <w:t xml:space="preserve">resistance-based </w:t>
      </w:r>
      <w:r w:rsidR="003473EE">
        <w:t>strain sensor is made from ethylene propylene rubber (EPR) using the Scotch Electrical Sem-Conducting Tape 13 made by 3M Company as the sensing material</w:t>
      </w:r>
      <w:r w:rsidR="004D55F5">
        <w:t xml:space="preserve"> as shown in </w:t>
      </w:r>
      <w:r w:rsidR="004D55F5" w:rsidRPr="004D55F5">
        <w:rPr>
          <w:b/>
          <w:bCs/>
        </w:rPr>
        <w:t>Fig. 1A</w:t>
      </w:r>
      <w:r w:rsidR="003473EE">
        <w:t>. EPR will have elastic deformation when elongation is less than 2%, however stretched skin may reach 40%. To avoid permanent plastic deformation, a</w:t>
      </w:r>
      <w:r w:rsidR="000D202B">
        <w:t xml:space="preserve"> </w:t>
      </w:r>
      <w:r w:rsidR="000F6391">
        <w:t>rubber</w:t>
      </w:r>
      <w:r w:rsidR="003473EE">
        <w:t xml:space="preserve"> structure</w:t>
      </w:r>
      <w:r w:rsidR="000D202B">
        <w:t xml:space="preserve"> made from Eco</w:t>
      </w:r>
      <w:r w:rsidR="004D55F5">
        <w:t>-</w:t>
      </w:r>
      <w:r w:rsidR="000D202B">
        <w:t>Flex material</w:t>
      </w:r>
      <w:r w:rsidR="003473EE">
        <w:t xml:space="preserve"> is</w:t>
      </w:r>
      <w:r w:rsidR="000F6391">
        <w:t xml:space="preserve"> used to encapsulate the sensing material to </w:t>
      </w:r>
      <w:r w:rsidR="003473EE">
        <w:t>separate stretch from bending.</w:t>
      </w:r>
      <w:r w:rsidR="000F6391">
        <w:t xml:space="preserve"> Silver-plated nylon thread by Less EMF Inc is used to connect the sensor to the circuit </w:t>
      </w:r>
      <w:r w:rsidR="000F6391">
        <w:fldChar w:fldCharType="begin"/>
      </w:r>
      <w:r w:rsidR="000F6391">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0F6391">
        <w:fldChar w:fldCharType="separate"/>
      </w:r>
      <w:r w:rsidR="000F6391">
        <w:rPr>
          <w:noProof/>
        </w:rPr>
        <w:t>(Shen et al. 2016)</w:t>
      </w:r>
      <w:r w:rsidR="000F6391">
        <w:fldChar w:fldCharType="end"/>
      </w:r>
      <w:r w:rsidR="000F6391">
        <w:t>.</w:t>
      </w:r>
      <w:r w:rsidR="004D55F5">
        <w:t xml:space="preserve"> </w:t>
      </w:r>
      <w:r w:rsidR="000D202B">
        <w:t>A s</w:t>
      </w:r>
      <w:r w:rsidR="000F6391">
        <w:t>tretchable strain sensor</w:t>
      </w:r>
      <w:r w:rsidR="000D202B">
        <w:t xml:space="preserve"> is</w:t>
      </w:r>
      <w:r w:rsidR="000F6391">
        <w:t xml:space="preserve"> made using aligned millimeter-long multiwalled carbon nano tubes (MWCNTs). These MWCNTs are unidirectionally aligned and sandwiched between </w:t>
      </w:r>
      <w:r w:rsidR="000D202B">
        <w:t xml:space="preserve">an </w:t>
      </w:r>
      <w:r w:rsidR="000F6391">
        <w:t>elastomer layer</w:t>
      </w:r>
      <w:r w:rsidR="000D202B">
        <w:t xml:space="preserve"> as shown in </w:t>
      </w:r>
      <w:r w:rsidR="000D202B" w:rsidRPr="000D202B">
        <w:rPr>
          <w:b/>
          <w:bCs/>
        </w:rPr>
        <w:t>Fig. 2F</w:t>
      </w:r>
      <w:r w:rsidR="000F6391">
        <w:t xml:space="preserve">. This stretchable </w:t>
      </w:r>
      <w:r w:rsidR="000D202B">
        <w:t xml:space="preserve">strain </w:t>
      </w:r>
      <w:r w:rsidR="000F6391">
        <w:t xml:space="preserve">sensor can be stretched up to </w:t>
      </w:r>
      <w:r w:rsidR="00232A4D">
        <w:t>200%, exhibits a short sensing delay less than 15 m</w:t>
      </w:r>
      <w:r w:rsidR="004D55F5">
        <w:t>illi</w:t>
      </w:r>
      <w:r w:rsidR="00232A4D">
        <w:t>s</w:t>
      </w:r>
      <w:r w:rsidR="004D55F5">
        <w:t>econds</w:t>
      </w:r>
      <w:r w:rsidR="00232A4D">
        <w:t xml:space="preserve">, and </w:t>
      </w:r>
      <w:r w:rsidR="000D202B">
        <w:t>has a</w:t>
      </w:r>
      <w:r w:rsidR="00232A4D">
        <w:t xml:space="preserve"> high sensitivity with a gauge factor of 10 </w:t>
      </w:r>
      <w:r w:rsidR="00232A4D">
        <w:fldChar w:fldCharType="begin"/>
      </w:r>
      <w:r w:rsidR="00232A4D">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232A4D">
        <w:fldChar w:fldCharType="separate"/>
      </w:r>
      <w:r w:rsidR="00232A4D">
        <w:rPr>
          <w:noProof/>
        </w:rPr>
        <w:t>(Suzuki et al. 2016)</w:t>
      </w:r>
      <w:r w:rsidR="00232A4D">
        <w:fldChar w:fldCharType="end"/>
      </w:r>
      <w:r w:rsidR="00232A4D">
        <w:t xml:space="preserve">. </w:t>
      </w:r>
    </w:p>
    <w:p w14:paraId="098440C5" w14:textId="5AC63A2A" w:rsidR="00795F6F" w:rsidRDefault="00795F6F" w:rsidP="00F14FF3">
      <w:pPr>
        <w:spacing w:after="0" w:line="240" w:lineRule="auto"/>
        <w:contextualSpacing/>
      </w:pPr>
    </w:p>
    <w:p w14:paraId="40B3BEF0" w14:textId="55FE1D7B" w:rsidR="000D202B" w:rsidRDefault="00AF1F78" w:rsidP="000D202B">
      <w:pPr>
        <w:spacing w:after="0" w:line="240" w:lineRule="auto"/>
        <w:contextualSpacing/>
      </w:pPr>
      <w:r>
        <w:t xml:space="preserve">A </w:t>
      </w:r>
      <w:r w:rsidR="000D202B">
        <w:t>WSG</w:t>
      </w:r>
      <w:r>
        <w:t xml:space="preserve"> </w:t>
      </w:r>
      <w:r w:rsidR="000D202B">
        <w:t>was built using</w:t>
      </w:r>
      <w:r>
        <w:t xml:space="preserve"> 10 </w:t>
      </w:r>
      <w:r w:rsidR="000D202B">
        <w:t>OTS</w:t>
      </w:r>
      <w:r>
        <w:t xml:space="preserve"> strain gauges (Omega KFH-20-120-C1-11L1M2R) </w:t>
      </w:r>
      <w:r w:rsidR="000D202B">
        <w:t xml:space="preserve">that are </w:t>
      </w:r>
      <w:r>
        <w:t xml:space="preserve">attached to </w:t>
      </w:r>
      <w:r w:rsidR="000D202B">
        <w:t>a</w:t>
      </w:r>
      <w:r>
        <w:t xml:space="preserve"> latex glove using double-sided tape. </w:t>
      </w:r>
      <w:r w:rsidR="000D202B">
        <w:t>This WSG with the help of a neural network is used</w:t>
      </w:r>
      <w:r>
        <w:t xml:space="preserve"> for hand gesture recognition to detect ASL </w:t>
      </w:r>
      <w:r>
        <w:fldChar w:fldCharType="begin"/>
      </w:r>
      <w:r>
        <w:instrText xml:space="preserve"> ADDIN EN.CITE &lt;EndNote&gt;&lt;Cite&gt;&lt;Author&gt;Zhang&lt;/Author&gt;&lt;Year&gt;2019&lt;/Year&gt;&lt;RecNum&gt;12&lt;/RecNum&gt;&lt;DisplayText&gt;(Zhang et al. 2019)&lt;/DisplayText&gt;&lt;record&gt;&lt;rec-number&gt;12&lt;/rec-number&gt;&lt;foreign-keys&gt;&lt;key app="EN" db-id="9tzd5awr0xevfgesp5250eddd20zf5s09zwx" timestamp="1611106220" guid="ed969304-77be-4ea5-bddd-079ad87b8fd9"&gt;12&lt;/key&gt;&lt;/foreign-keys&gt;&lt;ref-type name="Journal Article"&gt;17&lt;/ref-type&gt;&lt;contributors&gt;&lt;authors&gt;&lt;author&gt;Zhang, Wentai&lt;/author&gt;&lt;author&gt;Yu, Jonelle&lt;/author&gt;&lt;author&gt;Zhu, Fangcheng&lt;/author&gt;&lt;author&gt;Yifang, Zhu&lt;/author&gt;&lt;author&gt;Yang, Zhangsihao&lt;/author&gt;&lt;author&gt;Gecer Ulu, Nurcan&lt;/author&gt;&lt;author&gt;Arisoy, Batuhan&lt;/author&gt;&lt;author&gt;Kara, Levent&lt;/author&gt;&lt;/authors&gt;&lt;/contributors&gt;&lt;titles&gt;&lt;title&gt;High Degree of Freedom Hand Pose Tracking Using Limited Strain Sensing and Optical Training&lt;/title&gt;&lt;secondary-title&gt;Journal of Computing and Information Science in Engineering&lt;/secondary-title&gt;&lt;/titles&gt;&lt;periodical&gt;&lt;full-title&gt;Journal of Computing and Information Science in Engineering&lt;/full-title&gt;&lt;/periodical&gt;&lt;volume&gt;19&lt;/volume&gt;&lt;dates&gt;&lt;year&gt;2019&lt;/year&gt;&lt;pub-dates&gt;&lt;date&gt;05/15&lt;/date&gt;&lt;/pub-dates&gt;&lt;/dates&gt;&lt;urls&gt;&lt;/urls&gt;&lt;electronic-resource-num&gt;10.1115/1.4043757&lt;/electronic-resource-num&gt;&lt;/record&gt;&lt;/Cite&gt;&lt;/EndNote&gt;</w:instrText>
      </w:r>
      <w:r>
        <w:fldChar w:fldCharType="separate"/>
      </w:r>
      <w:r>
        <w:rPr>
          <w:noProof/>
        </w:rPr>
        <w:t>(Zhang et al. 2019)</w:t>
      </w:r>
      <w:r>
        <w:fldChar w:fldCharType="end"/>
      </w:r>
      <w:r>
        <w:t xml:space="preserve">. </w:t>
      </w:r>
      <w:r w:rsidR="000D202B">
        <w:t xml:space="preserve">A WSG was designed to tackle hand paralysis, which is one of the most common complications in stroke patients. OTS flexible and bendable strain sensors are employed on each finger to measure the finger’s bending angle. This WSG is used for gesture detection and object detection </w:t>
      </w:r>
      <w:r w:rsidR="000D202B">
        <w:fldChar w:fldCharType="begin"/>
      </w:r>
      <w:r w:rsidR="000D202B">
        <w:instrText xml:space="preserve"> ADDIN EN.CITE &lt;EndNote&gt;&lt;Cite&gt;&lt;Author&gt;Chen&lt;/Author&gt;&lt;Year&gt;2021&lt;/Year&gt;&lt;RecNum&gt;11&lt;/RecNum&gt;&lt;DisplayText&gt;(Chen et al. 2021)&lt;/DisplayText&gt;&lt;record&gt;&lt;rec-number&gt;11&lt;/rec-number&gt;&lt;foreign-keys&gt;&lt;key app="EN" db-id="9tzd5awr0xevfgesp5250eddd20zf5s09zwx" timestamp="1611106118" guid="5296b367-3e5b-405d-9f06-be15f928bd7e"&gt;11&lt;/key&gt;&lt;/foreign-keys&gt;&lt;ref-type name="Journal Article"&gt;17&lt;/ref-type&gt;&lt;contributors&gt;&lt;authors&gt;&lt;author&gt;X. Chen&lt;/author&gt;&lt;author&gt;L. Gong&lt;/author&gt;&lt;author&gt;L. Wei&lt;/author&gt;&lt;author&gt;S. C. Yeh&lt;/author&gt;&lt;author&gt;L. Da Xu&lt;/author&gt;&lt;author&gt;L. Zheng&lt;/author&gt;&lt;author&gt;Z. Zou&lt;/author&gt;&lt;/authors&gt;&lt;/contributors&gt;&lt;titles&gt;&lt;title&gt;A Wearable Hand Rehabilitation System With Soft Gloves&lt;/title&gt;&lt;secondary-title&gt;IEEE Transactions on Industrial Informatics&lt;/secondary-title&gt;&lt;/titles&gt;&lt;periodical&gt;&lt;full-title&gt;IEEE Transactions on Industrial Informatics&lt;/full-title&gt;&lt;/periodical&gt;&lt;pages&gt;943-952&lt;/pages&gt;&lt;volume&gt;17&lt;/volume&gt;&lt;number&gt;2&lt;/number&gt;&lt;keywords&gt;&lt;keyword&gt;Medical treatment&lt;/keyword&gt;&lt;keyword&gt;Task analysis&lt;/keyword&gt;&lt;keyword&gt;Mirrors&lt;/keyword&gt;&lt;keyword&gt;Robot sensing systems&lt;/keyword&gt;&lt;keyword&gt;Robot kinematics&lt;/keyword&gt;&lt;keyword&gt;Hand rehabilitation&lt;/keyword&gt;&lt;keyword&gt;machine learning (ML)&lt;/keyword&gt;&lt;keyword&gt;mirror therapy&lt;/keyword&gt;&lt;keyword&gt;soft glove&lt;/keyword&gt;&lt;keyword&gt;task-oriented therapy&lt;/keyword&gt;&lt;keyword&gt;wearable system&lt;/keyword&gt;&lt;/keywords&gt;&lt;dates&gt;&lt;year&gt;2021&lt;/year&gt;&lt;/dates&gt;&lt;isbn&gt;1941-0050&lt;/isbn&gt;&lt;urls&gt;&lt;/urls&gt;&lt;electronic-resource-num&gt;10.1109/TII.2020.3010369&lt;/electronic-resource-num&gt;&lt;/record&gt;&lt;/Cite&gt;&lt;/EndNote&gt;</w:instrText>
      </w:r>
      <w:r w:rsidR="000D202B">
        <w:fldChar w:fldCharType="separate"/>
      </w:r>
      <w:r w:rsidR="000D202B">
        <w:rPr>
          <w:noProof/>
        </w:rPr>
        <w:t>(Chen et al. 2021)</w:t>
      </w:r>
      <w:r w:rsidR="000D202B">
        <w:fldChar w:fldCharType="end"/>
      </w:r>
      <w:r w:rsidR="000D202B">
        <w:t xml:space="preserve">. </w:t>
      </w:r>
    </w:p>
    <w:p w14:paraId="01B24497" w14:textId="4AB0E1AA" w:rsidR="00232A4D" w:rsidRDefault="00232A4D" w:rsidP="00F14FF3">
      <w:pPr>
        <w:spacing w:after="0" w:line="240" w:lineRule="auto"/>
        <w:contextualSpacing/>
      </w:pPr>
    </w:p>
    <w:p w14:paraId="5F98B8D3" w14:textId="77777777" w:rsidR="00232A4D" w:rsidRDefault="00232A4D" w:rsidP="00F14FF3">
      <w:pPr>
        <w:spacing w:after="0" w:line="240" w:lineRule="auto"/>
        <w:contextualSpacing/>
      </w:pPr>
    </w:p>
    <w:p w14:paraId="59A803D5" w14:textId="04FB272D" w:rsidR="007315B2" w:rsidRDefault="007315B2" w:rsidP="00F14FF3">
      <w:pPr>
        <w:spacing w:after="0" w:line="240" w:lineRule="auto"/>
        <w:contextualSpacing/>
        <w:rPr>
          <w:b/>
          <w:bCs/>
        </w:rPr>
      </w:pPr>
      <w:r w:rsidRPr="00635637">
        <w:rPr>
          <w:b/>
          <w:bCs/>
        </w:rPr>
        <w:t>2.</w:t>
      </w:r>
      <w:r w:rsidR="00400BA8">
        <w:rPr>
          <w:b/>
          <w:bCs/>
        </w:rPr>
        <w:t>4</w:t>
      </w:r>
      <w:r w:rsidR="000A4703" w:rsidRPr="00635637">
        <w:rPr>
          <w:b/>
          <w:bCs/>
        </w:rPr>
        <w:t>.2</w:t>
      </w:r>
      <w:r w:rsidRPr="00635637">
        <w:rPr>
          <w:b/>
          <w:bCs/>
        </w:rPr>
        <w:t xml:space="preserve">. Pressure </w:t>
      </w:r>
      <w:r w:rsidR="000A4703" w:rsidRPr="00635637">
        <w:rPr>
          <w:b/>
          <w:bCs/>
        </w:rPr>
        <w:t>s</w:t>
      </w:r>
      <w:r w:rsidRPr="00635637">
        <w:rPr>
          <w:b/>
          <w:bCs/>
        </w:rPr>
        <w:t>ensor</w:t>
      </w:r>
    </w:p>
    <w:p w14:paraId="321A9D59" w14:textId="77777777" w:rsidR="00400BA8" w:rsidRPr="00635637" w:rsidRDefault="00400BA8" w:rsidP="00F14FF3">
      <w:pPr>
        <w:spacing w:after="0" w:line="240" w:lineRule="auto"/>
        <w:contextualSpacing/>
        <w:rPr>
          <w:b/>
          <w:bCs/>
        </w:rPr>
      </w:pPr>
    </w:p>
    <w:p w14:paraId="14E02D55" w14:textId="10F8AD1D" w:rsidR="004D55F5" w:rsidRDefault="004D55F5" w:rsidP="00F14FF3">
      <w:pPr>
        <w:spacing w:after="0" w:line="240" w:lineRule="auto"/>
        <w:contextualSpacing/>
      </w:pPr>
      <w:r w:rsidRPr="004D55F5">
        <w:t xml:space="preserve">A </w:t>
      </w:r>
      <w:r w:rsidR="00586BDA">
        <w:t>pressure</w:t>
      </w:r>
      <w:r w:rsidRPr="004D55F5">
        <w:t xml:space="preserve"> sensor is used to detect </w:t>
      </w:r>
      <w:r w:rsidR="00586BDA">
        <w:t>the force exerted on</w:t>
      </w:r>
      <w:r w:rsidRPr="004D55F5">
        <w:t xml:space="preserve"> each finger when it is implemented into a WSG and there are many examples of </w:t>
      </w:r>
      <w:r w:rsidR="00586BDA">
        <w:t>pressure</w:t>
      </w:r>
      <w:r w:rsidRPr="004D55F5">
        <w:t xml:space="preserve"> sensors in academic literature. </w:t>
      </w:r>
      <w:r w:rsidR="00586BDA">
        <w:t>There are a couple</w:t>
      </w:r>
      <w:r w:rsidR="00B62F46">
        <w:t xml:space="preserve"> literature </w:t>
      </w:r>
      <w:r w:rsidR="00586BDA">
        <w:t xml:space="preserve">reviews </w:t>
      </w:r>
      <w:r w:rsidR="00B62F46">
        <w:t xml:space="preserve">that focus on the </w:t>
      </w:r>
      <w:r w:rsidR="00EC2951">
        <w:t xml:space="preserve">recent </w:t>
      </w:r>
      <w:r w:rsidR="00B62F46">
        <w:t>advance</w:t>
      </w:r>
      <w:r w:rsidR="00EC2951">
        <w:t>ment</w:t>
      </w:r>
      <w:r w:rsidR="00B62F46">
        <w:t>s in the development of</w:t>
      </w:r>
      <w:r w:rsidR="00586BDA">
        <w:t xml:space="preserve"> flexible pressure sensors </w:t>
      </w:r>
      <w:r w:rsidR="00586BDA">
        <w:fldChar w:fldCharType="begin"/>
      </w:r>
      <w:r w:rsidR="00586BDA">
        <w:instrText xml:space="preserve"> ADDIN EN.CITE &lt;EndNote&gt;&lt;Cite&gt;&lt;Author&gt;Xu&lt;/Author&gt;&lt;Year&gt;2018&lt;/Year&gt;&lt;RecNum&gt;76&lt;/RecNum&gt;&lt;DisplayText&gt;(Xu et al. 2018)&lt;/DisplayText&gt;&lt;record&gt;&lt;rec-number&gt;76&lt;/rec-number&gt;&lt;foreign-keys&gt;&lt;key app="EN" db-id="9tzd5awr0xevfgesp5250eddd20zf5s09zwx" timestamp="1614903285" guid="faffbeab-dc89-4644-80a1-9c9ba8a48e48"&gt;76&lt;/key&gt;&lt;/foreign-keys&gt;&lt;ref-type name="Journal Article"&gt;17&lt;/ref-type&gt;&lt;contributors&gt;&lt;authors&gt;&lt;author&gt;Xu, Fenlan&lt;/author&gt;&lt;author&gt;Li, Xiuyan&lt;/author&gt;&lt;author&gt;Shi, Yue&lt;/author&gt;&lt;author&gt;Li, Luhai&lt;/author&gt;&lt;author&gt;Wang, Wei&lt;/author&gt;&lt;author&gt;He, Liang&lt;/author&gt;&lt;author&gt;Liu, Ruping&lt;/author&gt;&lt;/authors&gt;&lt;/contributors&gt;&lt;titles&gt;&lt;title&gt;Recent developments for flexible pressure sensors: a review&lt;/title&gt;&lt;secondary-title&gt;Micromachines&lt;/secondary-title&gt;&lt;/titles&gt;&lt;periodical&gt;&lt;full-title&gt;Micromachines&lt;/full-title&gt;&lt;/periodical&gt;&lt;pages&gt;580&lt;/pages&gt;&lt;volume&gt;9&lt;/volume&gt;&lt;number&gt;11&lt;/number&gt;&lt;dates&gt;&lt;year&gt;2018&lt;/year&gt;&lt;/dates&gt;&lt;urls&gt;&lt;/urls&gt;&lt;/record&gt;&lt;/Cite&gt;&lt;/EndNote&gt;</w:instrText>
      </w:r>
      <w:r w:rsidR="00586BDA">
        <w:fldChar w:fldCharType="separate"/>
      </w:r>
      <w:r w:rsidR="00586BDA">
        <w:rPr>
          <w:noProof/>
        </w:rPr>
        <w:t>(Xu et al. 2018)</w:t>
      </w:r>
      <w:r w:rsidR="00586BDA">
        <w:fldChar w:fldCharType="end"/>
      </w:r>
      <w:r w:rsidR="00586BDA">
        <w:t xml:space="preserve">. Another </w:t>
      </w:r>
      <w:r w:rsidR="00EC2951">
        <w:t xml:space="preserve">literature review was conducted </w:t>
      </w:r>
      <w:r w:rsidR="00586BDA">
        <w:t>focus</w:t>
      </w:r>
      <w:r w:rsidR="00EC2951">
        <w:t>ing</w:t>
      </w:r>
      <w:r w:rsidR="00586BDA">
        <w:t xml:space="preserve"> on flexible pressure sensors for </w:t>
      </w:r>
      <w:r w:rsidR="00EC2951">
        <w:t xml:space="preserve">the </w:t>
      </w:r>
      <w:r w:rsidR="00586BDA">
        <w:t>objective assessment of motor disorders.</w:t>
      </w:r>
      <w:r w:rsidR="00EC2951">
        <w:t xml:space="preserve"> T</w:t>
      </w:r>
      <w:r w:rsidR="00586BDA">
        <w:t>hey investigate flexible pressure sensors</w:t>
      </w:r>
      <w:r w:rsidR="00EC2951">
        <w:t xml:space="preserve"> that utilize</w:t>
      </w:r>
      <w:r w:rsidR="00586BDA">
        <w:t xml:space="preserve"> resist</w:t>
      </w:r>
      <w:r w:rsidR="00EC2951">
        <w:t>ance</w:t>
      </w:r>
      <w:r w:rsidR="00586BDA">
        <w:t>, capacit</w:t>
      </w:r>
      <w:r w:rsidR="00EC2951">
        <w:t>ance</w:t>
      </w:r>
      <w:r w:rsidR="00586BDA">
        <w:t>, induct</w:t>
      </w:r>
      <w:r w:rsidR="00EC2951">
        <w:t>ance</w:t>
      </w:r>
      <w:r w:rsidR="00586BDA">
        <w:t xml:space="preserve">, or </w:t>
      </w:r>
      <w:r w:rsidR="00EC2951">
        <w:t xml:space="preserve">transistor-based technology for </w:t>
      </w:r>
      <w:r w:rsidR="00586BDA">
        <w:t xml:space="preserve">healthcare measurements. </w:t>
      </w:r>
      <w:r w:rsidR="00586BDA" w:rsidRPr="009C3744">
        <w:t xml:space="preserve">In this </w:t>
      </w:r>
      <w:r w:rsidR="00EC2951">
        <w:t>paper</w:t>
      </w:r>
      <w:r w:rsidR="00586BDA" w:rsidRPr="009C3744">
        <w:t>, Table 1 show</w:t>
      </w:r>
      <w:r w:rsidR="00EC2951">
        <w:t>s</w:t>
      </w:r>
      <w:r w:rsidR="00586BDA" w:rsidRPr="009C3744">
        <w:t xml:space="preserve"> the advantages and limitations of the different sensing mechanisms</w:t>
      </w:r>
      <w:r w:rsidR="00586BDA">
        <w:t xml:space="preserve"> </w:t>
      </w:r>
      <w:r w:rsidR="00586BDA">
        <w:fldChar w:fldCharType="begin"/>
      </w:r>
      <w:r w:rsidR="00586BDA">
        <w:instrText xml:space="preserve"> ADDIN EN.CITE &lt;EndNote&gt;&lt;Cite&gt;&lt;Author&gt;Amit&lt;/Author&gt;&lt;Year&gt;2020&lt;/Year&gt;&lt;RecNum&gt;77&lt;/RecNum&gt;&lt;DisplayText&gt;(Amit et al. 2020)&lt;/DisplayText&gt;&lt;record&gt;&lt;rec-number&gt;77&lt;/rec-number&gt;&lt;foreign-keys&gt;&lt;key app="EN" db-id="9tzd5awr0xevfgesp5250eddd20zf5s09zwx" timestamp="1614907567" guid="6cb1a9cc-a886-42f0-af0c-e3afff1fae21"&gt;77&lt;/key&gt;&lt;/foreign-keys&gt;&lt;ref-type name="Journal Article"&gt;17&lt;/ref-type&gt;&lt;contributors&gt;&lt;authors&gt;&lt;author&gt;Amit, Moran&lt;/author&gt;&lt;author&gt;Chukoskie, Leanne&lt;/author&gt;&lt;author&gt;Skalsky, Andrew J.&lt;/author&gt;&lt;author&gt;Garudadri, Harinath&lt;/author&gt;&lt;author&gt;Ng, Tse Nga&lt;/author&gt;&lt;/authors&gt;&lt;/contributors&gt;&lt;titles&gt;&lt;title&gt;Flexible Pressure Sensors for Objective Assessment of Motor Disorders&lt;/title&gt;&lt;secondary-title&gt;Advanced Functional Materials&lt;/secondary-title&gt;&lt;/titles&gt;&lt;periodical&gt;&lt;full-title&gt;Advanced Functional Materials&lt;/full-title&gt;&lt;/periodical&gt;&lt;pages&gt;1905241&lt;/pages&gt;&lt;volume&gt;30&lt;/volume&gt;&lt;number&gt;20&lt;/number&gt;&lt;dates&gt;&lt;year&gt;2020&lt;/year&gt;&lt;/dates&gt;&lt;isbn&gt;1616-301X&lt;/isbn&gt;&lt;urls&gt;&lt;related-urls&gt;&lt;url&gt;https://onlinelibrary.wiley.com/doi/abs/10.1002/adfm.201905241&lt;/url&gt;&lt;/related-urls&gt;&lt;/urls&gt;&lt;electronic-resource-num&gt;https://doi.org/10.1002/adfm.201905241&lt;/electronic-resource-num&gt;&lt;/record&gt;&lt;/Cite&gt;&lt;/EndNote&gt;</w:instrText>
      </w:r>
      <w:r w:rsidR="00586BDA">
        <w:fldChar w:fldCharType="separate"/>
      </w:r>
      <w:r w:rsidR="00586BDA">
        <w:rPr>
          <w:noProof/>
        </w:rPr>
        <w:t>(Amit et al. 2020)</w:t>
      </w:r>
      <w:r w:rsidR="00586BDA">
        <w:fldChar w:fldCharType="end"/>
      </w:r>
      <w:r w:rsidR="00586BDA">
        <w:t xml:space="preserve">. </w:t>
      </w:r>
      <w:r w:rsidRPr="004D55F5">
        <w:t xml:space="preserve">This section will detail the different methods researchers have used to make </w:t>
      </w:r>
      <w:r w:rsidR="00586BDA">
        <w:t>pressure</w:t>
      </w:r>
      <w:r w:rsidRPr="004D55F5">
        <w:t xml:space="preserve"> sensors</w:t>
      </w:r>
      <w:r w:rsidR="00EC2951">
        <w:t xml:space="preserve"> that are applied to WSGs.</w:t>
      </w:r>
    </w:p>
    <w:p w14:paraId="31430498" w14:textId="77777777" w:rsidR="004D55F5" w:rsidRDefault="004D55F5" w:rsidP="00F14FF3">
      <w:pPr>
        <w:spacing w:after="0" w:line="240" w:lineRule="auto"/>
        <w:contextualSpacing/>
      </w:pPr>
    </w:p>
    <w:p w14:paraId="4C78C6ED" w14:textId="2C827AEC" w:rsidR="00E93CE5" w:rsidRDefault="00EC2951" w:rsidP="00F14FF3">
      <w:pPr>
        <w:spacing w:after="0" w:line="240" w:lineRule="auto"/>
        <w:contextualSpacing/>
      </w:pPr>
      <w:r>
        <w:t>A p</w:t>
      </w:r>
      <w:r w:rsidR="00E93CE5">
        <w:t>ressure</w:t>
      </w:r>
      <w:r>
        <w:t xml:space="preserve"> sensor is implemented on a WSG by</w:t>
      </w:r>
      <w:r w:rsidR="005F3A46">
        <w:t xml:space="preserve"> using </w:t>
      </w:r>
      <w:r>
        <w:t>a pressure transducer to detect fluidic pressure changes in the flexible tubing that is</w:t>
      </w:r>
      <w:r w:rsidR="005F3A46">
        <w:t xml:space="preserve"> sewn throughout the</w:t>
      </w:r>
      <w:r>
        <w:t xml:space="preserve"> WSG. When an external force is applied to the hand, the flexible tubing constricts and causes a pressure increase. This WSG is </w:t>
      </w:r>
      <w:r w:rsidR="002F4D36">
        <w:t>used for</w:t>
      </w:r>
      <w:r w:rsidR="002F4D36" w:rsidRPr="002F4D36">
        <w:t xml:space="preserve"> real-time hand pose reconstruction, environment sensing, and task classification</w:t>
      </w:r>
      <w:r w:rsidR="002F4D36">
        <w:t xml:space="preserve"> </w:t>
      </w:r>
      <w:r w:rsidR="002F4D36">
        <w:fldChar w:fldCharType="begin"/>
      </w:r>
      <w:r w:rsidR="002F4D36">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2F4D36">
        <w:fldChar w:fldCharType="separate"/>
      </w:r>
      <w:r w:rsidR="002F4D36">
        <w:rPr>
          <w:noProof/>
        </w:rPr>
        <w:t>(Hughes et al. 2020)</w:t>
      </w:r>
      <w:r w:rsidR="002F4D36">
        <w:fldChar w:fldCharType="end"/>
      </w:r>
      <w:r w:rsidR="002F4D36">
        <w:t>.</w:t>
      </w:r>
      <w:r w:rsidR="007501A1">
        <w:t xml:space="preserve"> Another WSG uses an OTS pressure sensor made from a Force-Sensitive Resistor (FSR), Interlink model 402 sensor. This pressure sensor makes it possible to detect physical loads between 0 and 100 N. Conductive thread was selected to connect the FSR to the main circuitry as shown in </w:t>
      </w:r>
      <w:r w:rsidR="007501A1" w:rsidRPr="007501A1">
        <w:rPr>
          <w:b/>
          <w:bCs/>
        </w:rPr>
        <w:t>Fig. 1E</w:t>
      </w:r>
      <w:r w:rsidR="007501A1">
        <w:t xml:space="preserve"> </w:t>
      </w:r>
      <w:r w:rsidR="007501A1">
        <w:fldChar w:fldCharType="begin"/>
      </w:r>
      <w:r w:rsidR="007501A1">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7501A1">
        <w:fldChar w:fldCharType="separate"/>
      </w:r>
      <w:r w:rsidR="007501A1">
        <w:rPr>
          <w:noProof/>
        </w:rPr>
        <w:t>(Francés et al. 2019)</w:t>
      </w:r>
      <w:r w:rsidR="007501A1">
        <w:fldChar w:fldCharType="end"/>
      </w:r>
      <w:r w:rsidR="007501A1">
        <w:t>.</w:t>
      </w:r>
    </w:p>
    <w:p w14:paraId="73F32826" w14:textId="52582C38" w:rsidR="00603811" w:rsidRDefault="00603811" w:rsidP="00F14FF3">
      <w:pPr>
        <w:spacing w:after="0" w:line="240" w:lineRule="auto"/>
        <w:contextualSpacing/>
      </w:pPr>
    </w:p>
    <w:p w14:paraId="4E9264A5" w14:textId="5EE5B247" w:rsidR="00AF6017" w:rsidRDefault="00EC2951" w:rsidP="00F14FF3">
      <w:pPr>
        <w:spacing w:after="0" w:line="240" w:lineRule="auto"/>
        <w:contextualSpacing/>
      </w:pPr>
      <w:r>
        <w:t>A</w:t>
      </w:r>
      <w:r w:rsidR="007501A1">
        <w:t xml:space="preserve"> capacitance-based</w:t>
      </w:r>
      <w:r>
        <w:t xml:space="preserve"> </w:t>
      </w:r>
      <w:r w:rsidR="00603811">
        <w:t>pressure sensor</w:t>
      </w:r>
      <w:r>
        <w:t xml:space="preserve"> is built into an artificial skin</w:t>
      </w:r>
      <w:r w:rsidR="00603811">
        <w:t xml:space="preserve"> by </w:t>
      </w:r>
      <w:r w:rsidR="00AE0F76">
        <w:t>sputtering</w:t>
      </w:r>
      <w:r w:rsidR="00603811">
        <w:t xml:space="preserve"> </w:t>
      </w:r>
      <w:r>
        <w:t xml:space="preserve">a </w:t>
      </w:r>
      <w:r w:rsidR="00603811">
        <w:t>thin film</w:t>
      </w:r>
      <w:r>
        <w:t xml:space="preserve"> of </w:t>
      </w:r>
      <w:r w:rsidR="007501A1">
        <w:t>silver (Ag)</w:t>
      </w:r>
      <w:r w:rsidR="00603811">
        <w:t xml:space="preserve"> on a </w:t>
      </w:r>
      <w:r w:rsidR="007501A1" w:rsidRPr="007501A1">
        <w:t xml:space="preserve">polyethylene terephthalate </w:t>
      </w:r>
      <w:r w:rsidR="007501A1">
        <w:t>(</w:t>
      </w:r>
      <w:r w:rsidR="00603811">
        <w:t>PET</w:t>
      </w:r>
      <w:r w:rsidR="007501A1">
        <w:t>)</w:t>
      </w:r>
      <w:r w:rsidR="00603811">
        <w:t xml:space="preserve"> frame to form </w:t>
      </w:r>
      <w:r w:rsidR="007501A1">
        <w:t xml:space="preserve">an </w:t>
      </w:r>
      <w:r w:rsidR="00603811">
        <w:t>A</w:t>
      </w:r>
      <w:r w:rsidR="007501A1">
        <w:t>g</w:t>
      </w:r>
      <w:r w:rsidR="00603811">
        <w:t xml:space="preserve"> serpentine-shaped electrode frame. This sandwich structure consists of A</w:t>
      </w:r>
      <w:r w:rsidR="007501A1">
        <w:t>g</w:t>
      </w:r>
      <w:r w:rsidR="00603811">
        <w:t xml:space="preserve">/PET/PDMS films encapsulated </w:t>
      </w:r>
      <w:r w:rsidR="007501A1">
        <w:t xml:space="preserve">in </w:t>
      </w:r>
      <w:r w:rsidR="00603811">
        <w:t>Eco</w:t>
      </w:r>
      <w:r w:rsidR="007501A1">
        <w:t>-</w:t>
      </w:r>
      <w:r w:rsidR="00603811">
        <w:t>flex material. The pressure sensor compresses the PDMS material which causes a change in capacitance. It has a pressure sensitivity value of 1.45 MPa</w:t>
      </w:r>
      <w:r w:rsidR="00603811">
        <w:rPr>
          <w:vertAlign w:val="superscript"/>
        </w:rPr>
        <w:t>-1</w:t>
      </w:r>
      <w:r w:rsidR="00603811">
        <w:t xml:space="preserve"> and it has the ability to stretch up to 70% </w:t>
      </w:r>
      <w:r w:rsidR="00603811">
        <w:fldChar w:fldCharType="begin"/>
      </w:r>
      <w:r w:rsidR="00B02CBF">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603811">
        <w:fldChar w:fldCharType="separate"/>
      </w:r>
      <w:r w:rsidR="00603811">
        <w:rPr>
          <w:noProof/>
        </w:rPr>
        <w:t>(Zhao et al. 2015)</w:t>
      </w:r>
      <w:r w:rsidR="00603811">
        <w:fldChar w:fldCharType="end"/>
      </w:r>
      <w:r w:rsidR="00603811">
        <w:t>.</w:t>
      </w:r>
      <w:r w:rsidR="007501A1">
        <w:t xml:space="preserve"> </w:t>
      </w:r>
      <w:r w:rsidR="00421272">
        <w:t>A</w:t>
      </w:r>
      <w:r w:rsidR="007501A1">
        <w:t>nother</w:t>
      </w:r>
      <w:r w:rsidR="00421272">
        <w:t xml:space="preserve"> capacitive-based soft pressure sensor </w:t>
      </w:r>
      <w:r w:rsidR="007501A1">
        <w:t>is made by using</w:t>
      </w:r>
      <w:r w:rsidR="00421272">
        <w:t xml:space="preserve"> conductive fabric and a microporous dielectric layer. The combination of the conductive knit electrode and higher dielectric porosity yields a higher sensitivity of 121 x 10</w:t>
      </w:r>
      <w:r w:rsidR="00421272" w:rsidRPr="00421272">
        <w:rPr>
          <w:vertAlign w:val="superscript"/>
        </w:rPr>
        <w:t>-4</w:t>
      </w:r>
      <w:r w:rsidR="00421272">
        <w:t xml:space="preserve"> kPa</w:t>
      </w:r>
      <w:r w:rsidR="00421272" w:rsidRPr="00421272">
        <w:rPr>
          <w:vertAlign w:val="superscript"/>
        </w:rPr>
        <w:t>-1</w:t>
      </w:r>
      <w:r w:rsidR="00421272">
        <w:t xml:space="preserve">. </w:t>
      </w:r>
      <w:r w:rsidR="007501A1">
        <w:t xml:space="preserve">This </w:t>
      </w:r>
      <w:r w:rsidR="00421272">
        <w:t>capacitive sensor is embedded into a textile glove</w:t>
      </w:r>
      <w:r w:rsidR="007501A1">
        <w:t xml:space="preserve"> to make a WSG</w:t>
      </w:r>
      <w:r w:rsidR="00421272">
        <w:t xml:space="preserve"> for grasp motion moni</w:t>
      </w:r>
      <w:r w:rsidR="007501A1">
        <w:t>toring</w:t>
      </w:r>
      <w:r w:rsidR="00AF6017">
        <w:t xml:space="preserve"> </w:t>
      </w:r>
      <w:r w:rsidR="00AF6017">
        <w:fldChar w:fldCharType="begin"/>
      </w:r>
      <w:r w:rsidR="00AF6017">
        <w:instrText xml:space="preserve"> ADDIN EN.CITE &lt;EndNote&gt;&lt;Cite&gt;&lt;Author&gt;Atalay&lt;/Author&gt;&lt;Year&gt;2018&lt;/Year&gt;&lt;RecNum&gt;75&lt;/RecNum&gt;&lt;DisplayText&gt;(Atalay et al. 2018)&lt;/DisplayText&gt;&lt;record&gt;&lt;rec-number&gt;75&lt;/rec-number&gt;&lt;foreign-keys&gt;&lt;key app="EN" db-id="9tzd5awr0xevfgesp5250eddd20zf5s09zwx" timestamp="1612918342" guid="d377af94-fb33-46d6-a493-6a83b6f03c6c"&gt;75&lt;/key&gt;&lt;/foreign-keys&gt;&lt;ref-type name="Journal Article"&gt;17&lt;/ref-type&gt;&lt;contributors&gt;&lt;authors&gt;&lt;author&gt;Atalay, Ozgur&lt;/author&gt;&lt;author&gt;Atalay, Asli&lt;/author&gt;&lt;author&gt;Gafford, Joshua&lt;/author&gt;&lt;author&gt;Walsh, Conor&lt;/author&gt;&lt;/authors&gt;&lt;/contributors&gt;&lt;titles&gt;&lt;title&gt;A Highly Sensitive Capacitive-Based Soft Pressure Sensor Based on a Conductive Fabric and a Microporous Dielectric Layer&lt;/title&gt;&lt;secondary-title&gt;Advanced Materials Technologies&lt;/secondary-title&gt;&lt;/titles&gt;&lt;periodical&gt;&lt;full-title&gt;Advanced Materials Technologies&lt;/full-title&gt;&lt;/periodical&gt;&lt;pages&gt;1700237&lt;/pages&gt;&lt;volume&gt;3&lt;/volume&gt;&lt;number&gt;1&lt;/number&gt;&lt;dates&gt;&lt;year&gt;2018&lt;/year&gt;&lt;/dates&gt;&lt;isbn&gt;2365-709X&lt;/isbn&gt;&lt;urls&gt;&lt;related-urls&gt;&lt;url&gt;https://onlinelibrary.wiley.com/doi/abs/10.1002/admt.201700237&lt;/url&gt;&lt;/related-urls&gt;&lt;/urls&gt;&lt;electronic-resource-num&gt;https://doi.org/10.1002/admt.201700237&lt;/electronic-resource-num&gt;&lt;/record&gt;&lt;/Cite&gt;&lt;/EndNote&gt;</w:instrText>
      </w:r>
      <w:r w:rsidR="00AF6017">
        <w:fldChar w:fldCharType="separate"/>
      </w:r>
      <w:r w:rsidR="00AF6017">
        <w:rPr>
          <w:noProof/>
        </w:rPr>
        <w:t>(Atalay et al. 2018)</w:t>
      </w:r>
      <w:r w:rsidR="00AF6017">
        <w:fldChar w:fldCharType="end"/>
      </w:r>
      <w:r w:rsidR="00421272">
        <w:t>.</w:t>
      </w:r>
      <w:r w:rsidR="00412772">
        <w:t xml:space="preserve"> A pressure sensor</w:t>
      </w:r>
      <w:r w:rsidR="007B5865">
        <w:t xml:space="preserve"> is</w:t>
      </w:r>
      <w:r w:rsidR="00412772">
        <w:t xml:space="preserve"> made from potassium iodide and glycerol solution</w:t>
      </w:r>
      <w:r w:rsidR="008559B9">
        <w:t xml:space="preserve"> (KI-</w:t>
      </w:r>
      <w:proofErr w:type="spellStart"/>
      <w:r w:rsidR="008559B9">
        <w:t>Gly</w:t>
      </w:r>
      <w:proofErr w:type="spellEnd"/>
      <w:r w:rsidR="008559B9">
        <w:t xml:space="preserve"> solution) as shown in </w:t>
      </w:r>
      <w:r w:rsidR="008559B9" w:rsidRPr="008559B9">
        <w:rPr>
          <w:b/>
          <w:bCs/>
        </w:rPr>
        <w:t>Fig. 1D</w:t>
      </w:r>
      <w:r w:rsidR="008559B9">
        <w:t>. This pressure sensor contains micro-cylinders filled with this solution to achieve high linearity, 5.3% hysteresis at 1 Hz, and a sensitivity of 100% resistance change when a 5 N load is applied</w:t>
      </w:r>
      <w:r w:rsidR="00412772">
        <w:t xml:space="preserve"> </w:t>
      </w:r>
      <w:r w:rsidR="00412772">
        <w:fldChar w:fldCharType="begin"/>
      </w:r>
      <w:r w:rsidR="00412772">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412772">
        <w:fldChar w:fldCharType="separate"/>
      </w:r>
      <w:r w:rsidR="00412772">
        <w:rPr>
          <w:noProof/>
        </w:rPr>
        <w:t>(Xu et al. 2019)</w:t>
      </w:r>
      <w:r w:rsidR="00412772">
        <w:fldChar w:fldCharType="end"/>
      </w:r>
      <w:r w:rsidR="00412772">
        <w:t>.</w:t>
      </w:r>
    </w:p>
    <w:p w14:paraId="4B4AD35E" w14:textId="62D1BD73" w:rsidR="00AE0F76" w:rsidRDefault="00AE0F76" w:rsidP="00F14FF3">
      <w:pPr>
        <w:spacing w:after="0" w:line="240" w:lineRule="auto"/>
        <w:contextualSpacing/>
      </w:pPr>
    </w:p>
    <w:p w14:paraId="50ADF1E4" w14:textId="0A4CC74F" w:rsidR="00DB0B7C" w:rsidRDefault="00BF689E" w:rsidP="00DB0B7C">
      <w:pPr>
        <w:spacing w:after="0" w:line="240" w:lineRule="auto"/>
        <w:contextualSpacing/>
      </w:pPr>
      <w:r>
        <w:t xml:space="preserve"> </w:t>
      </w:r>
      <w:r w:rsidR="007501A1">
        <w:t xml:space="preserve">A </w:t>
      </w:r>
      <w:r w:rsidR="00AE0F76">
        <w:t>pressure sensor</w:t>
      </w:r>
      <w:r w:rsidR="007501A1">
        <w:t xml:space="preserve"> is made</w:t>
      </w:r>
      <w:r w:rsidR="00AE0F76">
        <w:t xml:space="preserve"> us</w:t>
      </w:r>
      <w:r w:rsidR="007501A1">
        <w:t>ing</w:t>
      </w:r>
      <w:r w:rsidR="00AE0F76">
        <w:t xml:space="preserve"> microchannels filled with Galinstan liquid metal</w:t>
      </w:r>
      <w:r w:rsidR="007501A1">
        <w:t xml:space="preserve"> as shown in </w:t>
      </w:r>
      <w:r w:rsidR="007501A1" w:rsidRPr="007501A1">
        <w:rPr>
          <w:b/>
          <w:bCs/>
        </w:rPr>
        <w:t>Fig. 2G</w:t>
      </w:r>
      <w:r w:rsidR="00AE0F76">
        <w:t xml:space="preserve">. </w:t>
      </w:r>
      <w:r w:rsidR="007501A1">
        <w:t xml:space="preserve">This </w:t>
      </w:r>
      <w:r w:rsidR="00AE0F76">
        <w:t xml:space="preserve">pressure sensor </w:t>
      </w:r>
      <w:r w:rsidR="007501A1">
        <w:t>has</w:t>
      </w:r>
      <w:r w:rsidR="00AE0F76">
        <w:t xml:space="preserve"> a sensitivity as high as 0.0835 kPa</w:t>
      </w:r>
      <w:r w:rsidR="00AE0F76" w:rsidRPr="00AE0F76">
        <w:rPr>
          <w:vertAlign w:val="superscript"/>
        </w:rPr>
        <w:t>-1</w:t>
      </w:r>
      <w:r w:rsidR="00AE0F76">
        <w:t xml:space="preserve">. </w:t>
      </w:r>
      <w:r w:rsidR="00BC7E80">
        <w:t>The microchannels were</w:t>
      </w:r>
      <w:r w:rsidR="00542229">
        <w:t xml:space="preserve"> molded</w:t>
      </w:r>
      <w:r w:rsidR="00BC7E80">
        <w:t xml:space="preserve"> in PDMS material and this sensor can undergo strains of over 200% without failure. </w:t>
      </w:r>
      <w:r w:rsidR="00542229">
        <w:t>This WSG is used to provide</w:t>
      </w:r>
      <w:r w:rsidR="00BC7E80">
        <w:t xml:space="preserve"> comprehensive tactile feedback </w:t>
      </w:r>
      <w:r w:rsidR="00542229">
        <w:t xml:space="preserve">when the user is </w:t>
      </w:r>
      <w:r w:rsidR="00BC7E80">
        <w:t xml:space="preserve">touching or holding objects </w:t>
      </w:r>
      <w:r w:rsidR="00BC7E80">
        <w:fldChar w:fldCharType="begin"/>
      </w:r>
      <w:r w:rsidR="00BC7E80">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BC7E80">
        <w:fldChar w:fldCharType="separate"/>
      </w:r>
      <w:r w:rsidR="00BC7E80">
        <w:rPr>
          <w:noProof/>
        </w:rPr>
        <w:t>(Gao et al. 2017)</w:t>
      </w:r>
      <w:r w:rsidR="00BC7E80">
        <w:fldChar w:fldCharType="end"/>
      </w:r>
      <w:r w:rsidR="00BC7E80">
        <w:t>.</w:t>
      </w:r>
      <w:r w:rsidR="00542229">
        <w:t xml:space="preserve"> </w:t>
      </w:r>
      <w:r w:rsidR="005529A3">
        <w:t>Another p</w:t>
      </w:r>
      <w:r w:rsidR="008E0642">
        <w:t xml:space="preserve">ressure sensor that utilizes </w:t>
      </w:r>
      <w:r w:rsidR="005529A3">
        <w:t>microchannels filled with Galinstan liquid metal is demonstrated by Hammond et al.</w:t>
      </w:r>
      <w:r w:rsidR="008E0642">
        <w:t xml:space="preserve"> as shown in </w:t>
      </w:r>
      <w:r w:rsidR="008E0642" w:rsidRPr="008E0642">
        <w:rPr>
          <w:b/>
          <w:bCs/>
        </w:rPr>
        <w:t>Fig. 1F</w:t>
      </w:r>
      <w:r w:rsidR="008E0642">
        <w:t>.</w:t>
      </w:r>
      <w:r w:rsidR="005529A3">
        <w:t xml:space="preserve"> </w:t>
      </w:r>
      <w:r w:rsidR="008E0642">
        <w:t>The</w:t>
      </w:r>
      <w:r w:rsidR="006B6408">
        <w:t xml:space="preserve"> soft pressure sensor </w:t>
      </w:r>
      <w:r w:rsidR="00450936">
        <w:t xml:space="preserve">can detect pressures in </w:t>
      </w:r>
      <w:r w:rsidR="006B6408">
        <w:t xml:space="preserve">the range from 0 – 165 kPa under a tensile strain of at least 30%. </w:t>
      </w:r>
      <w:r w:rsidR="005529A3">
        <w:t xml:space="preserve">The microchannels are formed </w:t>
      </w:r>
      <w:r w:rsidR="00450936">
        <w:t>in</w:t>
      </w:r>
      <w:r w:rsidR="005529A3">
        <w:t xml:space="preserve"> Eco-Flex silicone rubber that is capable of high strains up to 900% </w:t>
      </w:r>
      <w:r w:rsidR="006B6408">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instrText xml:space="preserve"> ADDIN EN.CITE </w:instrText>
      </w:r>
      <w:r w:rsidR="006B6408">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6B6408">
        <w:instrText xml:space="preserve"> ADDIN EN.CITE.DATA </w:instrText>
      </w:r>
      <w:r w:rsidR="006B6408">
        <w:fldChar w:fldCharType="end"/>
      </w:r>
      <w:r w:rsidR="006B6408">
        <w:fldChar w:fldCharType="separate"/>
      </w:r>
      <w:r w:rsidR="006B6408">
        <w:rPr>
          <w:noProof/>
        </w:rPr>
        <w:t>(Hammond et al. 2014)</w:t>
      </w:r>
      <w:r w:rsidR="006B6408">
        <w:fldChar w:fldCharType="end"/>
      </w:r>
      <w:r w:rsidR="005529A3">
        <w:t>.</w:t>
      </w:r>
      <w:r w:rsidR="00DB0B7C">
        <w:t xml:space="preserve"> Another pressure sensor is developed using microchannels filled with Galinstan liquid metal</w:t>
      </w:r>
      <w:r w:rsidR="00FC6572">
        <w:t xml:space="preserve">. </w:t>
      </w:r>
      <w:r w:rsidR="00DB0B7C">
        <w:t xml:space="preserve">Silver electrodes were printed on a </w:t>
      </w:r>
      <w:r w:rsidR="00FC6572">
        <w:t xml:space="preserve">50 </w:t>
      </w:r>
      <w:r w:rsidR="00FC6572" w:rsidRPr="00FC6572">
        <w:t>µm</w:t>
      </w:r>
      <w:r w:rsidR="00FC6572">
        <w:t xml:space="preserve"> thick </w:t>
      </w:r>
      <w:r w:rsidR="00DB0B7C">
        <w:t xml:space="preserve">PET substrate. The </w:t>
      </w:r>
      <w:r w:rsidR="00DB0B7C">
        <w:lastRenderedPageBreak/>
        <w:t>functionalized PET substrate and platinum cured silicone elastomer layer were adhered together</w:t>
      </w:r>
      <w:r w:rsidR="00FC6572">
        <w:t>,</w:t>
      </w:r>
      <w:r w:rsidR="00DB0B7C">
        <w:t xml:space="preserve"> and the conductive Galinstan liquid metal is injected into the microstructure and sealed to form the pressure sensor </w:t>
      </w:r>
      <w:r w:rsidR="00DB0B7C">
        <w:fldChar w:fldCharType="begin"/>
      </w:r>
      <w:r w:rsidR="00DB0B7C">
        <w:instrText xml:space="preserve"> ADDIN EN.CITE &lt;EndNote&gt;&lt;Cite&gt;&lt;Author&gt;Yeo&lt;/Author&gt;&lt;Year&gt;2016&lt;/Year&gt;&lt;RecNum&gt;72&lt;/RecNum&gt;&lt;DisplayText&gt;(Yeo et al. 2016)&lt;/DisplayText&gt;&lt;record&gt;&lt;rec-number&gt;72&lt;/rec-number&gt;&lt;foreign-keys&gt;&lt;key app="EN" db-id="9tzd5awr0xevfgesp5250eddd20zf5s09zwx" timestamp="1612917984" guid="90242e7a-558d-4924-806f-8af7b4b11996"&gt;72&lt;/key&gt;&lt;/foreign-keys&gt;&lt;ref-type name="Conference Proceedings"&gt;10&lt;/ref-type&gt;&lt;contributors&gt;&lt;authors&gt;&lt;author&gt;J. C. Yeo&lt;/author&gt;&lt;author&gt;C. Lee&lt;/author&gt;&lt;author&gt;Z. Wang&lt;/author&gt;&lt;author&gt;C. T. Lim&lt;/author&gt;&lt;/authors&gt;&lt;/contributors&gt;&lt;titles&gt;&lt;title&gt;Tactile sensorized glove for force and motion sensing&lt;/title&gt;&lt;secondary-title&gt;2016 IEEE SENSORS&lt;/secondary-title&gt;&lt;alt-title&gt;2016 IEEE SENSORS&lt;/alt-title&gt;&lt;/titles&gt;&lt;pages&gt;1-3&lt;/pages&gt;&lt;keywords&gt;&lt;keyword&gt;electric resistance&lt;/keyword&gt;&lt;keyword&gt;force sensors&lt;/keyword&gt;&lt;keyword&gt;motion measurement&lt;/keyword&gt;&lt;keyword&gt;pressure sensors&lt;/keyword&gt;&lt;keyword&gt;strain gauges&lt;/keyword&gt;&lt;keyword&gt;tactile sensors&lt;/keyword&gt;&lt;keyword&gt;tactile sensorized glove&lt;/keyword&gt;&lt;keyword&gt;force sensing&lt;/keyword&gt;&lt;keyword&gt;motion sensing&lt;/keyword&gt;&lt;keyword&gt;flexible tactile sensor glove&lt;/keyword&gt;&lt;keyword&gt;soft wearable tactile sensor glove&lt;/keyword&gt;&lt;keyword&gt;flexible strain gauge&lt;/keyword&gt;&lt;keyword&gt;stretchable strain gauge&lt;/keyword&gt;&lt;keyword&gt;pressure sensor&lt;/keyword&gt;&lt;keyword&gt;electrical signals&lt;/keyword&gt;&lt;keyword&gt;custom-built wireless module&lt;/keyword&gt;&lt;keyword&gt;dynamic electrical resistance profile&lt;/keyword&gt;&lt;keyword&gt;thumb movement&lt;/keyword&gt;&lt;keyword&gt;reaction forces&lt;/keyword&gt;&lt;keyword&gt;Thumb&lt;/keyword&gt;&lt;keyword&gt;Sensors&lt;/keyword&gt;&lt;keyword&gt;Strain&lt;/keyword&gt;&lt;keyword&gt;Resistance&lt;/keyword&gt;&lt;keyword&gt;Electrical resistance measurement&lt;/keyword&gt;&lt;keyword&gt;wearable electronics&lt;/keyword&gt;&lt;keyword&gt;flexible sensor&lt;/keyword&gt;&lt;keyword&gt;tactile glove&lt;/keyword&gt;&lt;/keywords&gt;&lt;dates&gt;&lt;year&gt;2016&lt;/year&gt;&lt;pub-dates&gt;&lt;date&gt;30 Oct.-3 Nov. 2016&lt;/date&gt;&lt;/pub-dates&gt;&lt;/dates&gt;&lt;urls&gt;&lt;/urls&gt;&lt;electronic-resource-num&gt;10.1109/ICSENS.2016.7808596&lt;/electronic-resource-num&gt;&lt;/record&gt;&lt;/Cite&gt;&lt;/EndNote&gt;</w:instrText>
      </w:r>
      <w:r w:rsidR="00DB0B7C">
        <w:fldChar w:fldCharType="separate"/>
      </w:r>
      <w:r w:rsidR="00DB0B7C">
        <w:rPr>
          <w:noProof/>
        </w:rPr>
        <w:t>(Yeo et al. 2016)</w:t>
      </w:r>
      <w:r w:rsidR="00DB0B7C">
        <w:fldChar w:fldCharType="end"/>
      </w:r>
      <w:r w:rsidR="00DB0B7C">
        <w:t>.</w:t>
      </w:r>
    </w:p>
    <w:p w14:paraId="2F122EB2" w14:textId="67962948" w:rsidR="00A32B84" w:rsidRDefault="00A32B84" w:rsidP="00F14FF3">
      <w:pPr>
        <w:spacing w:after="0" w:line="240" w:lineRule="auto"/>
        <w:contextualSpacing/>
      </w:pPr>
    </w:p>
    <w:p w14:paraId="6D0A9898" w14:textId="0A2188F8" w:rsidR="00B85353" w:rsidRDefault="00450936" w:rsidP="00F14FF3">
      <w:pPr>
        <w:spacing w:after="0" w:line="240" w:lineRule="auto"/>
        <w:contextualSpacing/>
      </w:pPr>
      <w:r>
        <w:t>A transparent pressure sensor is made from</w:t>
      </w:r>
      <w:r w:rsidR="00A32B84">
        <w:t xml:space="preserve"> an active-matrix array of air-dielectric, amorphous oxide semiconductor </w:t>
      </w:r>
      <w:r>
        <w:t xml:space="preserve">as shown in </w:t>
      </w:r>
      <w:r w:rsidRPr="00450936">
        <w:rPr>
          <w:b/>
          <w:bCs/>
        </w:rPr>
        <w:t>Fig. 2I</w:t>
      </w:r>
      <w:r>
        <w:t xml:space="preserve">. </w:t>
      </w:r>
      <w:r w:rsidR="00C57933">
        <w:t xml:space="preserve">This design offers a rapid and reliable response as </w:t>
      </w:r>
      <w:r w:rsidR="00DB0B7C">
        <w:t xml:space="preserve">the </w:t>
      </w:r>
      <w:r w:rsidR="00C57933">
        <w:t xml:space="preserve">pressure sensors </w:t>
      </w:r>
      <w:r w:rsidR="00DB0B7C">
        <w:t>can detect pressures</w:t>
      </w:r>
      <w:r w:rsidR="00C57933">
        <w:t xml:space="preserve"> from 200 Pa to 5 MPa. The transistor was made using </w:t>
      </w:r>
      <w:r w:rsidR="00DB0B7C">
        <w:t xml:space="preserve"> amorphous indium gallium zinc oxide (a-</w:t>
      </w:r>
      <w:r w:rsidR="00C57933">
        <w:t>IGZO</w:t>
      </w:r>
      <w:r w:rsidR="00DB0B7C">
        <w:t>)</w:t>
      </w:r>
      <w:r w:rsidR="00C57933">
        <w:t xml:space="preserve"> </w:t>
      </w:r>
      <w:r w:rsidR="00A2204A">
        <w:t>a</w:t>
      </w:r>
      <w:r w:rsidR="00DB0B7C">
        <w:t>s</w:t>
      </w:r>
      <w:r w:rsidR="00A2204A">
        <w:t xml:space="preserve"> the oxide semiconductor </w:t>
      </w:r>
      <w:r w:rsidR="00DB0B7C">
        <w:t xml:space="preserve">material </w:t>
      </w:r>
      <w:r w:rsidR="00A2204A">
        <w:t xml:space="preserve">due to its high electron mobility </w:t>
      </w:r>
      <w:r w:rsidR="00A2204A">
        <w:fldChar w:fldCharType="begin"/>
      </w:r>
      <w:r w:rsidR="00A2204A">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A2204A">
        <w:fldChar w:fldCharType="separate"/>
      </w:r>
      <w:r w:rsidR="00A2204A">
        <w:rPr>
          <w:noProof/>
        </w:rPr>
        <w:t>(Ji et al. 2020)</w:t>
      </w:r>
      <w:r w:rsidR="00A2204A">
        <w:fldChar w:fldCharType="end"/>
      </w:r>
      <w:r w:rsidR="00A2204A">
        <w:t>.</w:t>
      </w:r>
      <w:r w:rsidR="00E84DFE">
        <w:t xml:space="preserve"> </w:t>
      </w:r>
      <w:r w:rsidR="00A2204A">
        <w:t xml:space="preserve">An inductance-based flexible pressure sensor is developed using a soft ferromagnetic elastomer and a 17 </w:t>
      </w:r>
      <w:r w:rsidR="00A2204A">
        <w:rPr>
          <w:rFonts w:cs="Times New Roman"/>
        </w:rPr>
        <w:t>µ</w:t>
      </w:r>
      <w:r w:rsidR="00A2204A">
        <w:t xml:space="preserve">m thick coil fabricated on a 50 </w:t>
      </w:r>
      <w:r w:rsidR="00A2204A" w:rsidRPr="00A2204A">
        <w:t>µm</w:t>
      </w:r>
      <w:r w:rsidR="00A2204A">
        <w:t xml:space="preserve"> thick flexible polyimide sheet. </w:t>
      </w:r>
      <w:r w:rsidR="002A443D">
        <w:t>The soft ferromagnetic elastomer is made using eco-flex and iron nanoparticles, and t</w:t>
      </w:r>
      <w:r w:rsidR="00A2204A">
        <w:t>he higher the ratio of eco-flex to iron nanoparticles, the better the response of the sensor</w:t>
      </w:r>
      <w:r w:rsidR="002A443D">
        <w:t xml:space="preserve"> due to saturation</w:t>
      </w:r>
      <w:r w:rsidR="00A2204A">
        <w:t>.</w:t>
      </w:r>
      <w:r w:rsidR="00C64042">
        <w:t xml:space="preserve"> </w:t>
      </w:r>
      <w:r w:rsidR="002A443D">
        <w:t>The pressure sensor</w:t>
      </w:r>
      <w:r w:rsidR="00C64042">
        <w:t xml:space="preserve"> was able to measure up to 39 kPa before saturation </w:t>
      </w:r>
      <w:r w:rsidR="00C64042">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instrText xml:space="preserve"> ADDIN EN.CITE </w:instrText>
      </w:r>
      <w:r w:rsidR="00C64042">
        <w:fldChar w:fldCharType="begin">
          <w:fldData xml:space="preserve">PEVuZE5vdGU+PENpdGU+PEF1dGhvcj5Pemlva288L0F1dGhvcj48WWVhcj4yMDE4PC9ZZWFyPjxS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</w:fldData>
        </w:fldChar>
      </w:r>
      <w:r w:rsidR="00C64042">
        <w:instrText xml:space="preserve"> ADDIN EN.CITE.DATA </w:instrText>
      </w:r>
      <w:r w:rsidR="00C64042">
        <w:fldChar w:fldCharType="end"/>
      </w:r>
      <w:r w:rsidR="00C64042">
        <w:fldChar w:fldCharType="separate"/>
      </w:r>
      <w:r w:rsidR="00C64042">
        <w:rPr>
          <w:noProof/>
        </w:rPr>
        <w:t>(Ozioko et al. 2018)</w:t>
      </w:r>
      <w:r w:rsidR="00C64042">
        <w:fldChar w:fldCharType="end"/>
      </w:r>
      <w:r w:rsidR="00C64042">
        <w:t>.</w:t>
      </w:r>
      <w:r w:rsidR="00A2204A">
        <w:t xml:space="preserve"> </w:t>
      </w:r>
      <w:r w:rsidR="00B85353">
        <w:t>A flexible/wearable multifunctional sensor array is fabricated using PET-based Ag serpentine-shaped electrodes consisting of the following sandwich structure: PDMS/Ag/</w:t>
      </w:r>
      <w:proofErr w:type="spellStart"/>
      <w:r w:rsidR="00B85353">
        <w:t>Ecoflex</w:t>
      </w:r>
      <w:proofErr w:type="spellEnd"/>
      <w:r w:rsidR="00B85353">
        <w:t>/Ag/PDMS. This sensor array is implemented for static and dynamic mapping of spatial contact pressure distributions with a detection limit of 6 Pa</w:t>
      </w:r>
      <w:r w:rsidR="009D7CF0">
        <w:t xml:space="preserve">, </w:t>
      </w:r>
      <w:r w:rsidR="00B85353">
        <w:t>stretching up to 70%</w:t>
      </w:r>
      <w:r w:rsidR="009D7CF0">
        <w:t>, and a sensitivity of 1.45 MPa</w:t>
      </w:r>
      <w:r w:rsidR="009D7CF0" w:rsidRPr="009D7CF0">
        <w:rPr>
          <w:vertAlign w:val="superscript"/>
        </w:rPr>
        <w:t>-1</w:t>
      </w:r>
      <w:r w:rsidR="009D7CF0">
        <w:t xml:space="preserve"> </w:t>
      </w:r>
      <w:r w:rsidR="009D7CF0">
        <w:fldChar w:fldCharType="begin"/>
      </w:r>
      <w:r w:rsidR="009D7CF0">
        <w:instrText xml:space="preserve"> ADDIN EN.CITE &lt;EndNote&gt;&lt;Cite&gt;&lt;Author&gt;Zhao&lt;/Author&gt;&lt;Year&gt;2015&lt;/Year&gt;&lt;RecNum&gt;68&lt;/RecNum&gt;&lt;DisplayText&gt;(Zhao et al. 2015)&lt;/DisplayText&gt;&lt;record&gt;&lt;rec-number&gt;68&lt;/rec-number&gt;&lt;foreign-keys&gt;&lt;key app="EN" db-id="9tzd5awr0xevfgesp5250eddd20zf5s09zwx" timestamp="1612320073" guid="57687caf-fec5-4303-9f19-0a0b9fce43fc"&gt;68&lt;/key&gt;&lt;/foreign-keys&gt;&lt;ref-type name="Journal Article"&gt;17&lt;/ref-type&gt;&lt;contributors&gt;&lt;authors&gt;&lt;author&gt;Zhao, Xiaoli&lt;/author&gt;&lt;author&gt;Hua, Qilin&lt;/author&gt;&lt;author&gt;Yu, Ruomeng&lt;/author&gt;&lt;author&gt;Zhang, Yan&lt;/author&gt;&lt;author&gt;Pan, Caofeng&lt;/author&gt;&lt;/authors&gt;&lt;/contributors&gt;&lt;titles&gt;&lt;title&gt;Flexible, Stretchable and Wearable Multifunctional Sensor Array as Artificial Electronic Skin for Static and Dynamic Strain Mapping&lt;/title&gt;&lt;secondary-title&gt;Advanced Electronic Materials&lt;/secondary-title&gt;&lt;/titles&gt;&lt;periodical&gt;&lt;full-title&gt;Advanced Electronic Materials&lt;/full-title&gt;&lt;/periodical&gt;&lt;pages&gt;1500142&lt;/pages&gt;&lt;volume&gt;1&lt;/volume&gt;&lt;number&gt;7&lt;/number&gt;&lt;dates&gt;&lt;year&gt;2015&lt;/year&gt;&lt;/dates&gt;&lt;isbn&gt;2199-160X&lt;/isbn&gt;&lt;urls&gt;&lt;related-urls&gt;&lt;url&gt;https://onlinelibrary.wiley.com/doi/abs/10.1002/aelm.201500142&lt;/url&gt;&lt;/related-urls&gt;&lt;/urls&gt;&lt;electronic-resource-num&gt;https://doi.org/10.1002/aelm.201500142&lt;/electronic-resource-num&gt;&lt;/record&gt;&lt;/Cite&gt;&lt;/EndNote&gt;</w:instrText>
      </w:r>
      <w:r w:rsidR="009D7CF0">
        <w:fldChar w:fldCharType="separate"/>
      </w:r>
      <w:r w:rsidR="009D7CF0">
        <w:rPr>
          <w:noProof/>
        </w:rPr>
        <w:t>(Zhao et al. 2015)</w:t>
      </w:r>
      <w:r w:rsidR="009D7CF0">
        <w:fldChar w:fldCharType="end"/>
      </w:r>
      <w:r w:rsidR="009D7CF0">
        <w:t xml:space="preserve">. </w:t>
      </w:r>
      <w:r w:rsidR="00B85353">
        <w:t xml:space="preserve"> </w:t>
      </w:r>
      <w:r w:rsidR="00461A0A">
        <w:t xml:space="preserve">A pressure sensor is made from anti-static sheets and conductive woven fabrics as shown in </w:t>
      </w:r>
      <w:r w:rsidR="00461A0A" w:rsidRPr="00461A0A">
        <w:rPr>
          <w:b/>
          <w:bCs/>
        </w:rPr>
        <w:t>Fig. 2H</w:t>
      </w:r>
      <w:r w:rsidR="00461A0A">
        <w:t xml:space="preserve">. This pressure sensor has a stable and linear response able to measure pressure in the range from 1 to 70 kPa </w:t>
      </w:r>
      <w:r w:rsidR="00461A0A">
        <w:fldChar w:fldCharType="begin"/>
      </w:r>
      <w:r w:rsidR="00461A0A">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461A0A">
        <w:fldChar w:fldCharType="separate"/>
      </w:r>
      <w:r w:rsidR="00461A0A">
        <w:rPr>
          <w:noProof/>
        </w:rPr>
        <w:t>(Pizarro et al. 2018)</w:t>
      </w:r>
      <w:r w:rsidR="00461A0A">
        <w:fldChar w:fldCharType="end"/>
      </w:r>
      <w:r w:rsidR="00461A0A">
        <w:t>.</w:t>
      </w:r>
    </w:p>
    <w:p w14:paraId="1BF39DA5" w14:textId="77777777" w:rsidR="00B85353" w:rsidRDefault="00B85353" w:rsidP="00F14FF3">
      <w:pPr>
        <w:spacing w:after="0" w:line="240" w:lineRule="auto"/>
        <w:contextualSpacing/>
      </w:pPr>
    </w:p>
    <w:p w14:paraId="69FEF26C" w14:textId="28FD3305" w:rsidR="00586BDA" w:rsidRDefault="00586BDA" w:rsidP="00586BDA">
      <w:pPr>
        <w:spacing w:after="0" w:line="240" w:lineRule="auto"/>
        <w:contextualSpacing/>
      </w:pPr>
      <w:r>
        <w:t xml:space="preserve">A pressure sensor can also be used to detect object slip. This is implemented by making an artificial skin on top of a resistance-based pressure sensor. The geometry of the artificial skin has silicone ridges that are placed on top of the pressure sensor. This allows one to detect slippage and quantify the slippage speed to provide the user with a form of tactile feedback information </w:t>
      </w:r>
      <w:r>
        <w:fldChar w:fldCharType="begin"/>
      </w:r>
      <w:r>
        <w:instrText xml:space="preserve"> ADDIN EN.CITE &lt;EndNote&gt;&lt;Cite&gt;&lt;Author&gt;Damian&lt;/Author&gt;&lt;Year&gt;2010&lt;/Year&gt;&lt;RecNum&gt;63&lt;/RecNum&gt;&lt;DisplayText&gt;(Damian et al. 2010)&lt;/DisplayText&gt;&lt;record&gt;&lt;rec-number&gt;63&lt;/rec-number&gt;&lt;foreign-keys&gt;&lt;key app="EN" db-id="9tzd5awr0xevfgesp5250eddd20zf5s09zwx" timestamp="1612284065" guid="27a114b8-5c18-4463-b60c-a59efefb17b8"&gt;63&lt;/key&gt;&lt;/foreign-keys&gt;&lt;ref-type name="Conference Proceedings"&gt;10&lt;/ref-type&gt;&lt;contributors&gt;&lt;authors&gt;&lt;author&gt;D. D. Damian&lt;/author&gt;&lt;author&gt;H. Martinez&lt;/author&gt;&lt;author&gt;K. Dermitzakis&lt;/author&gt;&lt;author&gt;A. Hernandez-Arieta&lt;/author&gt;&lt;author&gt;R. Pfeifer&lt;/author&gt;&lt;/authors&gt;&lt;/contributors&gt;&lt;titles&gt;&lt;title&gt;Artificial ridged skin for slippage speed detection in prosthetic hand applications&lt;/title&gt;&lt;secondary-title&gt;2010 IEEE/RSJ International Conference on Intelligent Robots and Systems&lt;/secondary-title&gt;&lt;alt-title&gt;2010 IEEE/RSJ International Conference on Intelligent Robots and Systems&lt;/alt-title&gt;&lt;/titles&gt;&lt;pages&gt;904-909&lt;/pages&gt;&lt;keywords&gt;&lt;keyword&gt;artificial limbs&lt;/keyword&gt;&lt;keyword&gt;dexterous manipulators&lt;/keyword&gt;&lt;keyword&gt;encoding&lt;/keyword&gt;&lt;keyword&gt;force feedback&lt;/keyword&gt;&lt;keyword&gt;medical robotics&lt;/keyword&gt;&lt;keyword&gt;skin&lt;/keyword&gt;&lt;keyword&gt;tactile sensors&lt;/keyword&gt;&lt;keyword&gt;touch (physiological)&lt;/keyword&gt;&lt;keyword&gt;prosthetic hand&lt;/keyword&gt;&lt;keyword&gt;artificial ridged skin&lt;/keyword&gt;&lt;keyword&gt;slippage speed detection&lt;/keyword&gt;&lt;keyword&gt;human hand&lt;/keyword&gt;&lt;keyword&gt;dexterous manipulation&lt;/keyword&gt;&lt;keyword&gt;artificial skin&lt;/keyword&gt;&lt;keyword&gt;tactile sense&lt;/keyword&gt;&lt;keyword&gt;slippage signal encoding&lt;/keyword&gt;&lt;keyword&gt;tactile feedback&lt;/keyword&gt;&lt;keyword&gt;prosthetic interface&lt;/keyword&gt;&lt;keyword&gt;Robot sensing systems&lt;/keyword&gt;&lt;keyword&gt;Force&lt;/keyword&gt;&lt;keyword&gt;Prosthetics&lt;/keyword&gt;&lt;keyword&gt;Mathematical model&lt;/keyword&gt;&lt;/keywords&gt;&lt;dates&gt;&lt;year&gt;2010&lt;/year&gt;&lt;pub-dates&gt;&lt;date&gt;18-22 Oct. 2010&lt;/date&gt;&lt;/pub-dates&gt;&lt;/dates&gt;&lt;isbn&gt;2153-0866&lt;/isbn&gt;&lt;urls&gt;&lt;/urls&gt;&lt;electronic-resource-num&gt;10.1109/IROS.2010.5652094&lt;/electronic-resource-num&gt;&lt;/record&gt;&lt;/Cite&gt;&lt;/EndNote&gt;</w:instrText>
      </w:r>
      <w:r>
        <w:fldChar w:fldCharType="separate"/>
      </w:r>
      <w:r>
        <w:rPr>
          <w:noProof/>
        </w:rPr>
        <w:t>(Damian et al. 2010)</w:t>
      </w:r>
      <w:r>
        <w:fldChar w:fldCharType="end"/>
      </w:r>
      <w:r>
        <w:t>.</w:t>
      </w:r>
    </w:p>
    <w:p w14:paraId="074FE90F" w14:textId="77777777" w:rsidR="00D45A6E" w:rsidRDefault="00D45A6E" w:rsidP="00F14FF3">
      <w:pPr>
        <w:spacing w:after="0" w:line="240" w:lineRule="auto"/>
        <w:contextualSpacing/>
      </w:pPr>
    </w:p>
    <w:p w14:paraId="4BC434EC" w14:textId="77777777" w:rsidR="00FB4B16" w:rsidRDefault="00FB4B16" w:rsidP="00F14FF3">
      <w:pPr>
        <w:spacing w:after="0" w:line="240" w:lineRule="auto"/>
        <w:contextualSpacing/>
      </w:pPr>
    </w:p>
    <w:p w14:paraId="45F0C1FD" w14:textId="42133B6B" w:rsidR="000A4703" w:rsidRDefault="000A4703" w:rsidP="00F14FF3">
      <w:pPr>
        <w:spacing w:after="0" w:line="240" w:lineRule="auto"/>
        <w:contextualSpacing/>
        <w:rPr>
          <w:b/>
          <w:bCs/>
        </w:rPr>
      </w:pPr>
      <w:r w:rsidRPr="00635637">
        <w:rPr>
          <w:b/>
          <w:bCs/>
        </w:rPr>
        <w:t>2.</w:t>
      </w:r>
      <w:r w:rsidR="00400BA8">
        <w:rPr>
          <w:b/>
          <w:bCs/>
        </w:rPr>
        <w:t>4</w:t>
      </w:r>
      <w:r w:rsidRPr="00635637">
        <w:rPr>
          <w:b/>
          <w:bCs/>
        </w:rPr>
        <w:t>.3. Temperature sensor</w:t>
      </w:r>
    </w:p>
    <w:p w14:paraId="76DB5AC6" w14:textId="77777777" w:rsidR="00400BA8" w:rsidRPr="00635637" w:rsidRDefault="00400BA8" w:rsidP="00F14FF3">
      <w:pPr>
        <w:spacing w:after="0" w:line="240" w:lineRule="auto"/>
        <w:contextualSpacing/>
        <w:rPr>
          <w:b/>
          <w:bCs/>
        </w:rPr>
      </w:pPr>
    </w:p>
    <w:p w14:paraId="36DFA842" w14:textId="4D50F11B" w:rsidR="00586BDA" w:rsidRDefault="00586BDA" w:rsidP="00F14FF3">
      <w:pPr>
        <w:spacing w:after="0" w:line="240" w:lineRule="auto"/>
        <w:contextualSpacing/>
      </w:pPr>
      <w:r w:rsidRPr="00586BDA">
        <w:t xml:space="preserve">A </w:t>
      </w:r>
      <w:r>
        <w:t>temperature</w:t>
      </w:r>
      <w:r w:rsidRPr="00586BDA">
        <w:t xml:space="preserve"> sensor is used to detect the </w:t>
      </w:r>
      <w:r>
        <w:t>temperature</w:t>
      </w:r>
      <w:r w:rsidRPr="00586BDA">
        <w:t xml:space="preserve"> each finger</w:t>
      </w:r>
      <w:r>
        <w:t xml:space="preserve"> feels</w:t>
      </w:r>
      <w:r w:rsidRPr="00586BDA">
        <w:t xml:space="preserve"> when it is implemented into a WSG and there are many examples of </w:t>
      </w:r>
      <w:r>
        <w:t>temperature</w:t>
      </w:r>
      <w:r w:rsidRPr="00586BDA">
        <w:t xml:space="preserve"> sensors in academic literature. This section will detail the different methods researchers have used to make </w:t>
      </w:r>
      <w:r>
        <w:t>temperature</w:t>
      </w:r>
      <w:r w:rsidRPr="00586BDA">
        <w:t xml:space="preserve"> sensors.</w:t>
      </w:r>
    </w:p>
    <w:p w14:paraId="5C7F12DC" w14:textId="77777777" w:rsidR="00586BDA" w:rsidRDefault="00586BDA" w:rsidP="00F14FF3">
      <w:pPr>
        <w:spacing w:after="0" w:line="240" w:lineRule="auto"/>
        <w:contextualSpacing/>
      </w:pPr>
    </w:p>
    <w:p w14:paraId="136E5AC2" w14:textId="2A4481AF" w:rsidR="00DA17F0" w:rsidRDefault="00DA17F0" w:rsidP="00DA17F0">
      <w:pPr>
        <w:spacing w:after="0" w:line="240" w:lineRule="auto"/>
        <w:contextualSpacing/>
      </w:pPr>
      <w:r>
        <w:t xml:space="preserve">Some WSGs utilize </w:t>
      </w:r>
      <w:r w:rsidR="002F4D36">
        <w:t>OTS temperature sensor</w:t>
      </w:r>
      <w:r>
        <w:t>s. One paper utilizes the</w:t>
      </w:r>
      <w:r w:rsidR="002F4D36">
        <w:t xml:space="preserve"> LM35 temperature sensor by Texas Instruments</w:t>
      </w:r>
      <w:r>
        <w:t xml:space="preserve"> as shown in </w:t>
      </w:r>
      <w:r w:rsidRPr="00DA17F0">
        <w:rPr>
          <w:b/>
          <w:bCs/>
        </w:rPr>
        <w:t>Fig. 1B</w:t>
      </w:r>
      <w:r w:rsidR="002F4D36">
        <w:t>. The LM35 temperature sensor has a small package size (4.30 mm x 4.30 mm), temperature range from -55</w:t>
      </w:r>
      <w:r w:rsidR="002F4D36">
        <w:rPr>
          <w:rFonts w:cs="Times New Roman"/>
        </w:rPr>
        <w:t>°</w:t>
      </w:r>
      <w:r w:rsidR="002F4D36">
        <w:t>C to 150</w:t>
      </w:r>
      <w:r w:rsidR="002F4D36">
        <w:rPr>
          <w:rFonts w:cs="Times New Roman"/>
        </w:rPr>
        <w:t>°</w:t>
      </w:r>
      <w:r w:rsidR="002F4D36">
        <w:t>C, and an analog output with a 10 mV/</w:t>
      </w:r>
      <w:r w:rsidR="00A72A35">
        <w:rPr>
          <w:rFonts w:cs="Times New Roman"/>
        </w:rPr>
        <w:t>°</w:t>
      </w:r>
      <w:r w:rsidR="002F4D36">
        <w:t>C scale factor</w:t>
      </w:r>
      <w:r w:rsidR="00A72A35">
        <w:t xml:space="preserve"> </w:t>
      </w:r>
      <w:r w:rsidR="00A72A35">
        <w:fldChar w:fldCharType="begin"/>
      </w:r>
      <w:r w:rsidR="00A72A35">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A72A35">
        <w:fldChar w:fldCharType="separate"/>
      </w:r>
      <w:r w:rsidR="00A72A35">
        <w:rPr>
          <w:noProof/>
        </w:rPr>
        <w:t>(Hughes et al. 2020)</w:t>
      </w:r>
      <w:r w:rsidR="00A72A35">
        <w:fldChar w:fldCharType="end"/>
      </w:r>
      <w:r w:rsidR="002F4D36">
        <w:t>.</w:t>
      </w:r>
      <w:r>
        <w:t xml:space="preserve"> Another paper utilizes an OTS temperature sensor in their WSG using a temperature sensor IC, TC77, as shown in </w:t>
      </w:r>
      <w:r w:rsidRPr="00DA17F0">
        <w:rPr>
          <w:b/>
          <w:bCs/>
        </w:rPr>
        <w:t>Fig. 1H</w:t>
      </w:r>
      <w:r>
        <w:t xml:space="preserve">. This chip has a </w:t>
      </w:r>
      <w:r>
        <w:rPr>
          <w:rFonts w:cs="Times New Roman"/>
        </w:rPr>
        <w:t>±</w:t>
      </w:r>
      <w:r>
        <w:t xml:space="preserve">1 </w:t>
      </w:r>
      <w:r>
        <w:rPr>
          <w:rFonts w:cs="Times New Roman"/>
        </w:rPr>
        <w:t>°</w:t>
      </w:r>
      <w:r>
        <w:t xml:space="preserve">C accuracy from +25 </w:t>
      </w:r>
      <w:r>
        <w:rPr>
          <w:rFonts w:cs="Times New Roman"/>
        </w:rPr>
        <w:t>°</w:t>
      </w:r>
      <w:r>
        <w:t xml:space="preserve">C to + 65 </w:t>
      </w:r>
      <w:r>
        <w:rPr>
          <w:rFonts w:cs="Times New Roman"/>
        </w:rPr>
        <w:t>°</w:t>
      </w:r>
      <w:r>
        <w:t xml:space="preserve">C while offering 13 bits of resolution 0.0625 </w:t>
      </w:r>
      <w:r>
        <w:rPr>
          <w:rFonts w:cs="Times New Roman"/>
        </w:rPr>
        <w:t>°</w:t>
      </w:r>
      <w:r>
        <w:t xml:space="preserve">C/Bit </w:t>
      </w:r>
      <w:r>
        <w:fldChar w:fldCharType="begin"/>
      </w:r>
      <w:r>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fldChar w:fldCharType="separate"/>
      </w:r>
      <w:r>
        <w:rPr>
          <w:noProof/>
        </w:rPr>
        <w:t>(Polishchuk et al. 2016)</w:t>
      </w:r>
      <w:r>
        <w:fldChar w:fldCharType="end"/>
      </w:r>
      <w:r>
        <w:t>.</w:t>
      </w:r>
    </w:p>
    <w:p w14:paraId="7E00C276" w14:textId="6CD2563C" w:rsidR="00581989" w:rsidRDefault="00581989" w:rsidP="00F14FF3">
      <w:pPr>
        <w:spacing w:after="0" w:line="240" w:lineRule="auto"/>
        <w:contextualSpacing/>
      </w:pPr>
    </w:p>
    <w:p w14:paraId="51AD91FF" w14:textId="42D64941" w:rsidR="00956B6A" w:rsidRDefault="00E91620" w:rsidP="00F14FF3">
      <w:pPr>
        <w:spacing w:after="0" w:line="240" w:lineRule="auto"/>
        <w:contextualSpacing/>
      </w:pPr>
      <w:r>
        <w:t>A temperature sensor is made by synthesizing</w:t>
      </w:r>
      <w:r w:rsidR="009B41C2">
        <w:t xml:space="preserve"> AgNW ink </w:t>
      </w:r>
      <w:r>
        <w:t>to form a flexible paste with a fractal serpentine layout to form a stretchable form of conducting interconnectors</w:t>
      </w:r>
      <w:r w:rsidR="00201877">
        <w:t xml:space="preserve">. </w:t>
      </w:r>
      <w:r>
        <w:t xml:space="preserve">This temperature sensor has a linear response of 3.8 </w:t>
      </w:r>
      <w:r>
        <w:rPr>
          <w:rFonts w:cs="Times New Roman"/>
        </w:rPr>
        <w:t>Ω</w:t>
      </w:r>
      <w:r>
        <w:t>/</w:t>
      </w:r>
      <w:r w:rsidRPr="00E91620">
        <w:t>°</w:t>
      </w:r>
      <w:r>
        <w:t>C</w:t>
      </w:r>
      <w:r w:rsidR="009B41C2">
        <w:t xml:space="preserve"> </w:t>
      </w:r>
      <w:r w:rsidR="009B41C2">
        <w:fldChar w:fldCharType="begin"/>
      </w:r>
      <w:r w:rsidR="00177E66">
        <w:instrText xml:space="preserve"> ADDIN EN.CITE &lt;EndNote&gt;&lt;Cite&gt;&lt;Author&gt;Kim&lt;/Author&gt;&lt;Year&gt;2019&lt;/Year&gt;&lt;RecNum&gt;70&lt;/RecNum&gt;&lt;DisplayText&gt;(Kim et al. 2019)&lt;/DisplayText&gt;&lt;record&gt;&lt;rec-number&gt;70&lt;/rec-number&gt;&lt;foreign-keys&gt;&lt;key app="EN" db-id="9tzd5awr0xevfgesp5250eddd20zf5s09zwx" timestamp="1612322256" guid="d0605630-23f3-4885-b5e4-59d8a08f02a5"&gt;70&lt;/key&gt;&lt;/foreign-keys&gt;&lt;ref-type name="Journal Article"&gt;17&lt;/ref-type&gt;&lt;contributors&gt;&lt;authors&gt;&lt;author&gt;Kim, Min Ku&lt;/author&gt;&lt;author&gt;Parasuraman, Ramviyas Nattanmai&lt;/author&gt;&lt;author&gt;Wang, Liu&lt;/author&gt;&lt;author&gt;Park, Yeonsoo&lt;/author&gt;&lt;author&gt;Kim, Bongjoong&lt;/author&gt;&lt;author&gt;Lee, Seung Jun&lt;/author&gt;&lt;author&gt;Lu, Nanshu&lt;/author&gt;&lt;author&gt;Min, Byung-Cheol&lt;/author&gt;&lt;author&gt;Lee, Chi Hwan&lt;/author&gt;&lt;/authors&gt;&lt;/contributors&gt;&lt;titles&gt;&lt;title&gt;Soft-packaged sensory glove system for human-like natural interaction and control of prosthetic hands&lt;/title&gt;&lt;secondary-title&gt;NPG Asia Materials&lt;/secondary-title&gt;&lt;/titles&gt;&lt;periodical&gt;&lt;full-title&gt;NPG Asia Materials&lt;/full-title&gt;&lt;/periodical&gt;&lt;pages&gt;43&lt;/pages&gt;&lt;volume&gt;11&lt;/volume&gt;&lt;number&gt;1&lt;/number&gt;&lt;dates&gt;&lt;year&gt;2019&lt;/year&gt;&lt;pub-dates&gt;&lt;date&gt;2019/08/30&lt;/date&gt;&lt;/pub-dates&gt;&lt;/dates&gt;&lt;isbn&gt;1884-4057&lt;/isbn&gt;&lt;urls&gt;&lt;related-urls&gt;&lt;url&gt;https://doi.org/10.1038/s41427-019-0143-9&lt;/url&gt;&lt;/related-urls&gt;&lt;/urls&gt;&lt;electronic-resource-num&gt;10.1038/s41427-019-0143-9&lt;/electronic-resource-num&gt;&lt;/record&gt;&lt;/Cite&gt;&lt;/EndNote&gt;</w:instrText>
      </w:r>
      <w:r w:rsidR="009B41C2">
        <w:fldChar w:fldCharType="separate"/>
      </w:r>
      <w:r w:rsidR="009B41C2">
        <w:rPr>
          <w:noProof/>
        </w:rPr>
        <w:t>(Kim et al. 2019)</w:t>
      </w:r>
      <w:r w:rsidR="009B41C2">
        <w:fldChar w:fldCharType="end"/>
      </w:r>
      <w:r w:rsidR="009B41C2">
        <w:t xml:space="preserve">. </w:t>
      </w:r>
      <w:r>
        <w:t>A temperature sensor is integrated into a</w:t>
      </w:r>
      <w:r w:rsidR="006E4BEE">
        <w:t>n artificial skin was developed with multi-modal sensing capability</w:t>
      </w:r>
      <w:r>
        <w:t xml:space="preserve"> as shown in </w:t>
      </w:r>
      <w:r w:rsidRPr="00E91620">
        <w:rPr>
          <w:b/>
          <w:bCs/>
        </w:rPr>
        <w:t>Fig. 1J</w:t>
      </w:r>
      <w:r w:rsidR="006E4BEE">
        <w:t xml:space="preserve">. </w:t>
      </w:r>
      <w:r w:rsidR="00CB303A">
        <w:lastRenderedPageBreak/>
        <w:t>Silicon nano ribbons (</w:t>
      </w:r>
      <w:proofErr w:type="spellStart"/>
      <w:r w:rsidR="00CB303A">
        <w:t>SiNR</w:t>
      </w:r>
      <w:proofErr w:type="spellEnd"/>
      <w:r w:rsidR="00CB303A">
        <w:t>) sensors are fabricated</w:t>
      </w:r>
      <w:r>
        <w:t xml:space="preserve"> and passivated by polyimide</w:t>
      </w:r>
      <w:r w:rsidR="00CB303A">
        <w:t xml:space="preserve"> and withstand greater applied strains, and thereby have large dynamic range, but exhibit reduced sensitivity.</w:t>
      </w:r>
      <w:r w:rsidR="00756BCC">
        <w:t xml:space="preserve"> </w:t>
      </w:r>
      <w:r w:rsidR="009E4D51">
        <w:t xml:space="preserve">To measure temperature, </w:t>
      </w:r>
      <w:proofErr w:type="spellStart"/>
      <w:r w:rsidR="009E4D51">
        <w:t>SiNRs</w:t>
      </w:r>
      <w:proofErr w:type="spellEnd"/>
      <w:r w:rsidR="009E4D51">
        <w:t xml:space="preserve"> are doped twice to form p-n junctions</w:t>
      </w:r>
      <w:r>
        <w:t xml:space="preserve"> and they</w:t>
      </w:r>
      <w:r w:rsidR="00956B6A">
        <w:t xml:space="preserve"> have a significant advantage in their construction, owing to their nonlinear characteristics. </w:t>
      </w:r>
      <w:r w:rsidR="009E4D51">
        <w:t xml:space="preserve">The temperature sensor design with large curvature enables reliable temperature monitoring under various applied pressures </w:t>
      </w:r>
      <w:r w:rsidR="00956B6A">
        <w:fldChar w:fldCharType="begin"/>
      </w:r>
      <w:r w:rsidR="00956B6A">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956B6A">
        <w:fldChar w:fldCharType="separate"/>
      </w:r>
      <w:r w:rsidR="00956B6A">
        <w:rPr>
          <w:noProof/>
        </w:rPr>
        <w:t>(Kim et al. 2014)</w:t>
      </w:r>
      <w:r w:rsidR="00956B6A">
        <w:fldChar w:fldCharType="end"/>
      </w:r>
      <w:r w:rsidR="009E4D51">
        <w:t>.</w:t>
      </w:r>
      <w:r>
        <w:t xml:space="preserve"> </w:t>
      </w:r>
      <w:r w:rsidR="00956B6A">
        <w:t xml:space="preserve">A temperature sensor made from intrinsically strain-insensitive, </w:t>
      </w:r>
      <w:proofErr w:type="spellStart"/>
      <w:r w:rsidR="00956B6A">
        <w:t>hypereleastic</w:t>
      </w:r>
      <w:proofErr w:type="spellEnd"/>
      <w:r w:rsidR="00956B6A">
        <w:t xml:space="preserve"> temperature-sensing fiber with compressed micro-wrinkles for integrated </w:t>
      </w:r>
      <w:proofErr w:type="spellStart"/>
      <w:r w:rsidR="00956B6A">
        <w:t>textronics</w:t>
      </w:r>
      <w:proofErr w:type="spellEnd"/>
      <w:r w:rsidR="00956B6A">
        <w:t xml:space="preserve"> (textile electronics)</w:t>
      </w:r>
      <w:r w:rsidR="00BD78CC">
        <w:t xml:space="preserve"> as shown in </w:t>
      </w:r>
      <w:r w:rsidR="00BD78CC" w:rsidRPr="00BD78CC">
        <w:rPr>
          <w:b/>
          <w:bCs/>
        </w:rPr>
        <w:t>Fig. 2C</w:t>
      </w:r>
      <w:r w:rsidR="00956B6A">
        <w:t xml:space="preserve">. The fiber exhibits a sensitivity of 0.93 % </w:t>
      </w:r>
      <w:r w:rsidR="00293DB1">
        <w:rPr>
          <w:rFonts w:cs="Times New Roman"/>
        </w:rPr>
        <w:t>°</w:t>
      </w:r>
      <w:r w:rsidR="00956B6A">
        <w:t>C</w:t>
      </w:r>
      <w:r w:rsidR="00956B6A" w:rsidRPr="00956B6A">
        <w:rPr>
          <w:vertAlign w:val="superscript"/>
        </w:rPr>
        <w:t>-1</w:t>
      </w:r>
      <w:r w:rsidR="00956B6A">
        <w:t xml:space="preserve"> and a high strain insensitivity until 60% tensile strain. </w:t>
      </w:r>
      <w:r w:rsidR="00820051">
        <w:t xml:space="preserve">The fiber was coated with thermosensitive conductive paste composed of </w:t>
      </w:r>
      <w:r w:rsidR="007F6EA1" w:rsidRPr="007F6EA1">
        <w:t>poly(3,4-ethylenedioxythiophene):</w:t>
      </w:r>
      <w:r>
        <w:t xml:space="preserve"> </w:t>
      </w:r>
      <w:r w:rsidR="007F6EA1" w:rsidRPr="007F6EA1">
        <w:t>poly(</w:t>
      </w:r>
      <w:proofErr w:type="spellStart"/>
      <w:r w:rsidR="007F6EA1" w:rsidRPr="007F6EA1">
        <w:t>styrenesulfonate</w:t>
      </w:r>
      <w:proofErr w:type="spellEnd"/>
      <w:r w:rsidR="007F6EA1" w:rsidRPr="007F6EA1">
        <w:t>)</w:t>
      </w:r>
      <w:r w:rsidR="007F6EA1">
        <w:t xml:space="preserve"> (</w:t>
      </w:r>
      <w:proofErr w:type="gramStart"/>
      <w:r w:rsidR="00820051">
        <w:t>PEDOT:PSS</w:t>
      </w:r>
      <w:proofErr w:type="gramEnd"/>
      <w:r w:rsidR="007F6EA1">
        <w:t>)</w:t>
      </w:r>
      <w:r w:rsidR="00820051">
        <w:t xml:space="preserve"> and single wire carbon nanotubes (SWCNTs).</w:t>
      </w:r>
      <w:r w:rsidR="00956B6A">
        <w:t xml:space="preserve"> </w:t>
      </w:r>
      <w:r w:rsidR="00820051">
        <w:t xml:space="preserve">The thin-layered matrix of PEDOT:PSS and SWCNT has a high temperature-resistance dependence, resulting from the corresponding temperature coefficient of resistance (TCR) and electron hopping at the interface between PEDOT:PSS and </w:t>
      </w:r>
      <w:r w:rsidR="007F6EA1">
        <w:t>SW</w:t>
      </w:r>
      <w:r w:rsidR="00820051">
        <w:t xml:space="preserve">CNTs </w:t>
      </w:r>
      <w:r w:rsidR="00820051">
        <w:fldChar w:fldCharType="begin"/>
      </w:r>
      <w:r w:rsidR="00820051">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820051">
        <w:fldChar w:fldCharType="separate"/>
      </w:r>
      <w:r w:rsidR="00820051">
        <w:rPr>
          <w:noProof/>
        </w:rPr>
        <w:t>(Lee et al. 2020)</w:t>
      </w:r>
      <w:r w:rsidR="00820051">
        <w:fldChar w:fldCharType="end"/>
      </w:r>
      <w:r w:rsidR="00820051">
        <w:t xml:space="preserve">. </w:t>
      </w:r>
    </w:p>
    <w:p w14:paraId="0C584EA3" w14:textId="32CD8DEB" w:rsidR="00820051" w:rsidRDefault="00820051" w:rsidP="00F14FF3">
      <w:pPr>
        <w:spacing w:after="0" w:line="240" w:lineRule="auto"/>
        <w:contextualSpacing/>
      </w:pPr>
    </w:p>
    <w:p w14:paraId="00023CCC" w14:textId="10974758" w:rsidR="00F54ACC" w:rsidRDefault="00DA17F0" w:rsidP="00F14FF3">
      <w:pPr>
        <w:spacing w:after="0" w:line="240" w:lineRule="auto"/>
        <w:contextualSpacing/>
      </w:pPr>
      <w:r>
        <w:t>A temperature sensor is made using</w:t>
      </w:r>
      <w:r w:rsidR="00820051">
        <w:t xml:space="preserve"> multiwalled MWNTs/PDMS fibers</w:t>
      </w:r>
      <w:r w:rsidR="00256180">
        <w:t xml:space="preserve"> as shown in </w:t>
      </w:r>
      <w:r w:rsidR="00256180" w:rsidRPr="00256180">
        <w:rPr>
          <w:b/>
          <w:bCs/>
        </w:rPr>
        <w:t>Fig. 1I</w:t>
      </w:r>
      <w:r w:rsidR="00256180">
        <w:t>.</w:t>
      </w:r>
      <w:r w:rsidR="00820051">
        <w:t xml:space="preserve"> The well-tunable, stretchable, and thermal-sensitive MWNTs/PDMS fibers are fabricated </w:t>
      </w:r>
      <w:r w:rsidR="00256180">
        <w:t>using a</w:t>
      </w:r>
      <w:r w:rsidR="00820051">
        <w:t xml:space="preserve"> cost-effective one-step extrusion method. </w:t>
      </w:r>
      <w:r w:rsidR="00293DB1">
        <w:t>Th</w:t>
      </w:r>
      <w:r w:rsidR="00256180">
        <w:t>is temperature sensor</w:t>
      </w:r>
      <w:r w:rsidR="00293DB1">
        <w:t xml:space="preserve"> </w:t>
      </w:r>
      <w:r w:rsidR="00256180">
        <w:t>has</w:t>
      </w:r>
      <w:r w:rsidR="00293DB1">
        <w:t xml:space="preserve"> a linear re</w:t>
      </w:r>
      <w:r w:rsidR="00256180">
        <w:t>sponse with a</w:t>
      </w:r>
      <w:r w:rsidR="00293DB1">
        <w:t xml:space="preserve"> resistance change </w:t>
      </w:r>
      <w:r w:rsidR="00256180">
        <w:t>of</w:t>
      </w:r>
      <w:r w:rsidR="00293DB1">
        <w:t xml:space="preserve"> 0.55% </w:t>
      </w:r>
      <w:r w:rsidR="00293DB1">
        <w:rPr>
          <w:rFonts w:cs="Times New Roman"/>
        </w:rPr>
        <w:t>°</w:t>
      </w:r>
      <w:r w:rsidR="00293DB1">
        <w:t>C</w:t>
      </w:r>
      <w:r w:rsidR="00293DB1" w:rsidRPr="00293DB1">
        <w:rPr>
          <w:vertAlign w:val="superscript"/>
        </w:rPr>
        <w:t>-1</w:t>
      </w:r>
      <w:r w:rsidR="00293DB1">
        <w:t xml:space="preserve"> with a correlation coefficient of 0.998 in the range of 0-100 </w:t>
      </w:r>
      <w:r w:rsidR="00293DB1">
        <w:rPr>
          <w:rFonts w:cs="Times New Roman"/>
        </w:rPr>
        <w:t>°</w:t>
      </w:r>
      <w:r w:rsidR="00293DB1">
        <w:t>C. Temperature recognition is of significan</w:t>
      </w:r>
      <w:r w:rsidR="00256180">
        <w:t xml:space="preserve">t importance </w:t>
      </w:r>
      <w:r w:rsidR="00293DB1">
        <w:t xml:space="preserve">for the auxiliary perception and protection of patients from secondary damage </w:t>
      </w:r>
      <w:r w:rsidR="00293DB1">
        <w:fldChar w:fldCharType="begin"/>
      </w:r>
      <w:r w:rsidR="00AB786A">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293DB1">
        <w:fldChar w:fldCharType="separate"/>
      </w:r>
      <w:r w:rsidR="00AB786A">
        <w:rPr>
          <w:noProof/>
        </w:rPr>
        <w:t>(Li et al. 2020b)</w:t>
      </w:r>
      <w:r w:rsidR="00293DB1">
        <w:fldChar w:fldCharType="end"/>
      </w:r>
      <w:r w:rsidR="00293DB1">
        <w:t>.</w:t>
      </w:r>
      <w:r w:rsidR="00256180">
        <w:t xml:space="preserve"> </w:t>
      </w:r>
      <w:r w:rsidR="00D46124">
        <w:t xml:space="preserve">A temperature sensor was made using liquid metal </w:t>
      </w:r>
      <w:r w:rsidR="00C45B0A">
        <w:t xml:space="preserve">Galinstan </w:t>
      </w:r>
      <w:r w:rsidR="00D46124">
        <w:t xml:space="preserve">in </w:t>
      </w:r>
      <w:r w:rsidR="00C45B0A">
        <w:t>microchannels formed in PDMS and covered in epoxy</w:t>
      </w:r>
      <w:r>
        <w:t xml:space="preserve"> as shown in </w:t>
      </w:r>
      <w:r w:rsidRPr="00DA17F0">
        <w:rPr>
          <w:b/>
          <w:bCs/>
        </w:rPr>
        <w:t xml:space="preserve">Fig. </w:t>
      </w:r>
      <w:r w:rsidR="007F6EA1">
        <w:rPr>
          <w:b/>
          <w:bCs/>
        </w:rPr>
        <w:t>2</w:t>
      </w:r>
      <w:r w:rsidRPr="00DA17F0">
        <w:rPr>
          <w:b/>
          <w:bCs/>
        </w:rPr>
        <w:t>A</w:t>
      </w:r>
      <w:r w:rsidR="00C45B0A">
        <w:t>.</w:t>
      </w:r>
      <w:r w:rsidR="00F54ACC">
        <w:t xml:space="preserve"> This Galinstan material was used to monitor the temperature of a wearable heater glove </w:t>
      </w:r>
      <w:r w:rsidR="00F54ACC">
        <w:fldChar w:fldCharType="begin"/>
      </w:r>
      <w:r w:rsidR="00F54ACC">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F54ACC">
        <w:fldChar w:fldCharType="separate"/>
      </w:r>
      <w:r w:rsidR="00F54ACC">
        <w:rPr>
          <w:noProof/>
        </w:rPr>
        <w:t>(Ota et al. 2016)</w:t>
      </w:r>
      <w:r w:rsidR="00F54ACC">
        <w:fldChar w:fldCharType="end"/>
      </w:r>
      <w:r w:rsidR="00F54ACC">
        <w:t>.</w:t>
      </w:r>
      <w:r w:rsidR="00256180">
        <w:t xml:space="preserve"> Another temperature sensor is made from s</w:t>
      </w:r>
      <w:r w:rsidR="00000B4C">
        <w:t xml:space="preserve">ilkworm fibers </w:t>
      </w:r>
      <w:r w:rsidR="00256180">
        <w:t xml:space="preserve">that are embedded with </w:t>
      </w:r>
      <w:r w:rsidR="00000B4C">
        <w:t>a mixture of carbon nanotubes</w:t>
      </w:r>
      <w:r w:rsidR="00256180">
        <w:t xml:space="preserve"> (CNTs)</w:t>
      </w:r>
      <w:r w:rsidR="00000B4C">
        <w:t xml:space="preserve"> and an ionic liquid ([EMIM] Tf</w:t>
      </w:r>
      <w:r w:rsidR="00000B4C" w:rsidRPr="00000B4C">
        <w:rPr>
          <w:vertAlign w:val="subscript"/>
        </w:rPr>
        <w:t>2</w:t>
      </w:r>
      <w:r w:rsidR="00000B4C">
        <w:t>N</w:t>
      </w:r>
      <w:r w:rsidR="00256180">
        <w:t>.</w:t>
      </w:r>
      <w:r w:rsidR="00F54ACC">
        <w:t xml:space="preserve"> </w:t>
      </w:r>
      <w:r w:rsidR="00256180">
        <w:t>This material has a</w:t>
      </w:r>
      <w:r w:rsidR="00000B4C">
        <w:t xml:space="preserve"> sensitivity of 1.23% </w:t>
      </w:r>
      <w:r w:rsidR="00000B4C">
        <w:rPr>
          <w:rFonts w:cs="Times New Roman"/>
        </w:rPr>
        <w:t>°</w:t>
      </w:r>
      <w:r w:rsidR="00000B4C">
        <w:t>C</w:t>
      </w:r>
      <w:r w:rsidR="00000B4C" w:rsidRPr="00000B4C">
        <w:rPr>
          <w:vertAlign w:val="superscript"/>
        </w:rPr>
        <w:t>-1</w:t>
      </w:r>
      <w:r w:rsidR="00000B4C">
        <w:t>. Th</w:t>
      </w:r>
      <w:r w:rsidR="00256180">
        <w:t>is</w:t>
      </w:r>
      <w:r w:rsidR="00000B4C">
        <w:t xml:space="preserve"> fiber is constructed by wrapping silk fibers around supporting yarn. Then CNT</w:t>
      </w:r>
      <w:r w:rsidR="00256180">
        <w:t>s</w:t>
      </w:r>
      <w:r w:rsidR="00000B4C">
        <w:t xml:space="preserve"> in an ionic liquid sa</w:t>
      </w:r>
      <w:r w:rsidR="00DA4C89">
        <w:t>turate the yarn to form a temperature sensor. This material can then be weaved into textiles during the construction of gloves</w:t>
      </w:r>
      <w:r w:rsidR="00256180">
        <w:t xml:space="preserve"> as shown in </w:t>
      </w:r>
      <w:r w:rsidR="00256180" w:rsidRPr="00256180">
        <w:rPr>
          <w:b/>
          <w:bCs/>
        </w:rPr>
        <w:t>Fig. 1G</w:t>
      </w:r>
      <w:r w:rsidR="00DA4C89">
        <w:t xml:space="preserve"> </w:t>
      </w:r>
      <w:r w:rsidR="00DA4C89">
        <w:fldChar w:fldCharType="begin"/>
      </w:r>
      <w:r w:rsidR="00DA4C89">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DA4C89">
        <w:fldChar w:fldCharType="separate"/>
      </w:r>
      <w:r w:rsidR="00DA4C89">
        <w:rPr>
          <w:noProof/>
        </w:rPr>
        <w:t>(Wu et al. 2019)</w:t>
      </w:r>
      <w:r w:rsidR="00DA4C89">
        <w:fldChar w:fldCharType="end"/>
      </w:r>
      <w:r w:rsidR="00DA4C89">
        <w:t>.</w:t>
      </w:r>
    </w:p>
    <w:p w14:paraId="05C45E78" w14:textId="77777777" w:rsidR="00956B6A" w:rsidRDefault="00956B6A" w:rsidP="00F14FF3">
      <w:pPr>
        <w:spacing w:after="0" w:line="240" w:lineRule="auto"/>
        <w:contextualSpacing/>
      </w:pPr>
    </w:p>
    <w:p w14:paraId="2F37096F" w14:textId="43946403" w:rsidR="00581989" w:rsidRPr="00581989" w:rsidRDefault="00581989" w:rsidP="00581989">
      <w:pPr>
        <w:spacing w:after="0" w:line="240" w:lineRule="auto"/>
        <w:contextualSpacing/>
        <w:rPr>
          <w:b/>
          <w:bCs/>
        </w:rPr>
      </w:pPr>
      <w:r w:rsidRPr="00581989">
        <w:rPr>
          <w:b/>
          <w:bCs/>
        </w:rPr>
        <w:t>2.</w:t>
      </w:r>
      <w:r>
        <w:rPr>
          <w:b/>
          <w:bCs/>
        </w:rPr>
        <w:t>5</w:t>
      </w:r>
      <w:r w:rsidRPr="00581989">
        <w:rPr>
          <w:b/>
          <w:bCs/>
        </w:rPr>
        <w:t>. Limitations and challenges</w:t>
      </w:r>
    </w:p>
    <w:p w14:paraId="6D71C07D" w14:textId="77777777" w:rsidR="00581989" w:rsidRDefault="00581989" w:rsidP="00581989">
      <w:pPr>
        <w:spacing w:after="0" w:line="240" w:lineRule="auto"/>
        <w:contextualSpacing/>
      </w:pPr>
    </w:p>
    <w:p w14:paraId="0E67FBE0" w14:textId="4C617B60" w:rsidR="003B2B31" w:rsidRDefault="00581989" w:rsidP="003B2B31">
      <w:pPr>
        <w:spacing w:after="0" w:line="240" w:lineRule="auto"/>
        <w:contextualSpacing/>
      </w:pPr>
      <w:r>
        <w:t xml:space="preserve">Although the </w:t>
      </w:r>
      <w:r w:rsidR="003B2B31">
        <w:t>WSG</w:t>
      </w:r>
      <w:r>
        <w:t xml:space="preserve">s </w:t>
      </w:r>
      <w:r w:rsidR="003B2B31">
        <w:t xml:space="preserve">developed by researchers </w:t>
      </w:r>
      <w:r>
        <w:t>have improved the status quo, they are lacking in many different areas. Many examples presented in this paper are bulky and cumbersome to use. They require a thick membrane (fabric, plastic, or leather) to attach these sensors to a user’s hand.</w:t>
      </w:r>
      <w:r w:rsidR="003B2B31">
        <w:t xml:space="preserve"> </w:t>
      </w:r>
      <w:r w:rsidR="003B2B31" w:rsidRPr="003B2B31">
        <w:t>However, these gloves tend to feel hard and tight because of the bending sensors and hard glove fabrics</w:t>
      </w:r>
      <w:r w:rsidR="003B2B31">
        <w:t>. Additionally,</w:t>
      </w:r>
      <w:r w:rsidR="003B2B31" w:rsidRPr="003B2B31">
        <w:t xml:space="preserve"> </w:t>
      </w:r>
      <w:r w:rsidR="003B2B31">
        <w:t>the</w:t>
      </w:r>
      <w:r w:rsidR="003B2B31" w:rsidRPr="003B2B31">
        <w:t xml:space="preserve"> users’ hands tend to become sweaty after long-term use</w:t>
      </w:r>
      <w:r w:rsidR="003B2B31">
        <w:t xml:space="preserve"> as most gloves do not utilize breathable fabric. A thinner membrane made from breathable material is required to improve the user interaction. </w:t>
      </w:r>
      <w:r w:rsidR="00DA17F0">
        <w:t>Also, f</w:t>
      </w:r>
      <w:r w:rsidR="003B2B31" w:rsidRPr="003B2B31">
        <w:t>lexible circuit boards</w:t>
      </w:r>
      <w:r w:rsidR="003B2B31">
        <w:t xml:space="preserve"> </w:t>
      </w:r>
      <w:r w:rsidR="00DA17F0">
        <w:t>can be utilized</w:t>
      </w:r>
      <w:r w:rsidR="003B2B31">
        <w:t xml:space="preserve"> to </w:t>
      </w:r>
      <w:r w:rsidR="00DA17F0">
        <w:t>improve the flexibility of the d</w:t>
      </w:r>
      <w:r w:rsidR="003B2B31">
        <w:t>ata collect</w:t>
      </w:r>
      <w:r w:rsidR="00DA17F0">
        <w:t>ion technology</w:t>
      </w:r>
      <w:r w:rsidR="003B2B31">
        <w:t xml:space="preserve">. </w:t>
      </w:r>
    </w:p>
    <w:p w14:paraId="309A344B" w14:textId="77777777" w:rsidR="003B2B31" w:rsidRDefault="003B2B31" w:rsidP="00581989">
      <w:pPr>
        <w:spacing w:after="0" w:line="240" w:lineRule="auto"/>
        <w:contextualSpacing/>
      </w:pPr>
    </w:p>
    <w:p w14:paraId="322EE33D" w14:textId="46366A56" w:rsidR="00394D25" w:rsidRDefault="003B2B31" w:rsidP="00581989">
      <w:pPr>
        <w:spacing w:after="0" w:line="240" w:lineRule="auto"/>
        <w:contextualSpacing/>
      </w:pPr>
      <w:r>
        <w:t xml:space="preserve">Aside from the physical interaction, </w:t>
      </w:r>
      <w:r w:rsidR="00581989">
        <w:t>the</w:t>
      </w:r>
      <w:r w:rsidR="00FD3C08">
        <w:t>re is a lot of room to improve the</w:t>
      </w:r>
      <w:r w:rsidR="00581989">
        <w:t xml:space="preserve"> data acquisition system</w:t>
      </w:r>
      <w:r>
        <w:t xml:space="preserve"> for these systems</w:t>
      </w:r>
      <w:r w:rsidR="00FD3C08">
        <w:t>. Most examples present a small sensor with a large</w:t>
      </w:r>
      <w:r>
        <w:t>, bulky</w:t>
      </w:r>
      <w:r w:rsidR="00FD3C08">
        <w:t xml:space="preserve"> data acquisition system. </w:t>
      </w:r>
      <w:r>
        <w:t>Sometimes, t</w:t>
      </w:r>
      <w:r w:rsidR="00FD3C08">
        <w:t xml:space="preserve">his data acquisition system is wired </w:t>
      </w:r>
      <w:r>
        <w:t xml:space="preserve">to a computer </w:t>
      </w:r>
      <w:r w:rsidR="00FD3C08">
        <w:t>requiring a cable to provide power to the wearable sens</w:t>
      </w:r>
      <w:r w:rsidR="00A61B65">
        <w:t>ing</w:t>
      </w:r>
      <w:r w:rsidR="00FD3C08">
        <w:t xml:space="preserve"> glove. This presents a poor user interaction </w:t>
      </w:r>
      <w:r>
        <w:t>and inhibits the user from freely using the glove</w:t>
      </w:r>
      <w:r w:rsidR="00FD3C08">
        <w:t xml:space="preserve">. </w:t>
      </w:r>
      <w:r>
        <w:t xml:space="preserve">WSGs should start to implement </w:t>
      </w:r>
      <w:r w:rsidR="00FD3C08">
        <w:t>Bluetooth module</w:t>
      </w:r>
      <w:r>
        <w:t>s</w:t>
      </w:r>
      <w:r w:rsidR="00A61B65">
        <w:t xml:space="preserve"> to </w:t>
      </w:r>
      <w:r w:rsidR="00A61B65">
        <w:lastRenderedPageBreak/>
        <w:t>transmit the data collected from the various sensors on the sensor glove</w:t>
      </w:r>
      <w:r w:rsidR="00FD3C08">
        <w:t>.</w:t>
      </w:r>
      <w:r>
        <w:t xml:space="preserve"> Finally,</w:t>
      </w:r>
      <w:r w:rsidR="00FD3C08">
        <w:t xml:space="preserve"> </w:t>
      </w:r>
      <w:r>
        <w:t>t</w:t>
      </w:r>
      <w:r w:rsidR="00FD3C08">
        <w:t>he</w:t>
      </w:r>
      <w:r>
        <w:t xml:space="preserve"> last</w:t>
      </w:r>
      <w:r w:rsidR="00FD3C08">
        <w:t xml:space="preserve"> major drawback </w:t>
      </w:r>
      <w:r>
        <w:t>of WSG</w:t>
      </w:r>
      <w:r w:rsidR="00A61B65">
        <w:t>s</w:t>
      </w:r>
      <w:r w:rsidR="00FD3C08">
        <w:t xml:space="preserve"> is the size and weight of the battery</w:t>
      </w:r>
      <w:r w:rsidR="00A61B65">
        <w:t xml:space="preserve">. However, until the energy density of batteries is dramatically improved, the battery will be the largest inhibitor </w:t>
      </w:r>
      <w:r>
        <w:t>for</w:t>
      </w:r>
      <w:r w:rsidR="00A61B65">
        <w:t xml:space="preserve"> seamless user interaction.</w:t>
      </w:r>
    </w:p>
    <w:p w14:paraId="1434348F" w14:textId="77777777" w:rsidR="00394D25" w:rsidRDefault="00394D25" w:rsidP="00581989">
      <w:pPr>
        <w:spacing w:after="0" w:line="240" w:lineRule="auto"/>
        <w:contextualSpacing/>
      </w:pPr>
    </w:p>
    <w:p w14:paraId="2B166693" w14:textId="77777777" w:rsidR="00635637" w:rsidRDefault="00635637" w:rsidP="00F14FF3">
      <w:pPr>
        <w:spacing w:after="0" w:line="240" w:lineRule="auto"/>
        <w:contextualSpacing/>
      </w:pPr>
    </w:p>
    <w:p w14:paraId="7B4D806F" w14:textId="29654F98" w:rsidR="007315B2" w:rsidRDefault="007315B2" w:rsidP="00F14FF3">
      <w:pPr>
        <w:spacing w:after="0" w:line="240" w:lineRule="auto"/>
        <w:contextualSpacing/>
        <w:rPr>
          <w:b/>
          <w:bCs/>
        </w:rPr>
      </w:pPr>
      <w:r w:rsidRPr="00635637">
        <w:rPr>
          <w:b/>
          <w:bCs/>
        </w:rPr>
        <w:t xml:space="preserve">3. Sensory </w:t>
      </w:r>
      <w:r w:rsidR="000A4703" w:rsidRPr="00635637">
        <w:rPr>
          <w:b/>
          <w:bCs/>
        </w:rPr>
        <w:t>f</w:t>
      </w:r>
      <w:r w:rsidRPr="00635637">
        <w:rPr>
          <w:b/>
          <w:bCs/>
        </w:rPr>
        <w:t xml:space="preserve">eedback </w:t>
      </w:r>
      <w:r w:rsidR="000A4703" w:rsidRPr="00635637">
        <w:rPr>
          <w:b/>
          <w:bCs/>
        </w:rPr>
        <w:t>d</w:t>
      </w:r>
      <w:r w:rsidRPr="00635637">
        <w:rPr>
          <w:b/>
          <w:bCs/>
        </w:rPr>
        <w:t>evice</w:t>
      </w:r>
    </w:p>
    <w:p w14:paraId="2EAB33EA" w14:textId="77777777" w:rsidR="00400BA8" w:rsidRPr="00635637" w:rsidRDefault="00400BA8" w:rsidP="00F14FF3">
      <w:pPr>
        <w:spacing w:after="0" w:line="240" w:lineRule="auto"/>
        <w:contextualSpacing/>
        <w:rPr>
          <w:b/>
          <w:bCs/>
        </w:rPr>
      </w:pPr>
    </w:p>
    <w:p w14:paraId="433CA701" w14:textId="77777777" w:rsidR="00C67512" w:rsidRDefault="00C67512" w:rsidP="00C67512">
      <w:pPr>
        <w:spacing w:after="0" w:line="240" w:lineRule="auto"/>
        <w:contextualSpacing/>
      </w:pPr>
      <w:r>
        <w:t>People with sensory impaired or artificial limbs are unable to determine the current state of their limbs at any given time and rely on vision and memory to manipulate their limbs. Dexterous limb manipulation relies on a closed loop control comprised of motor output and incoming sensory feedback [6]. For instance, when ordered to grasp an object, the brain outputs a motor signal to the hand which uses memory to anticipate the forces and position needed to complete the given task. Once the hand has grasped the object, cutaneous sensation feedback is sent back to the brain which then adjusts forces and position as needed [10]. While a healthy limb would be able to achieve this naturally, a sense-less or artificial limb lacks the ability to adjust to its environment. If the object being grasped requires an unexpected force, a hand unable to sense would likely drop the object as it would not be able to adapt accordingly. The lack of sensory feedback can also be dangerous as the person is not able to sense when it feels pain, whether it is from encountering a sharp object or a burning surface.</w:t>
      </w:r>
    </w:p>
    <w:p w14:paraId="514A296A" w14:textId="09ABE510" w:rsidR="002E63A8" w:rsidRDefault="00C67512" w:rsidP="00C67512">
      <w:pPr>
        <w:spacing w:after="0" w:line="240" w:lineRule="auto"/>
        <w:contextualSpacing/>
      </w:pPr>
      <w:r>
        <w:t xml:space="preserve">Efforts to tackle this issue include the development of wearable sensory feedback devices which display sensory data cutaneous on a part of the body that </w:t>
      </w:r>
      <w:proofErr w:type="gramStart"/>
      <w:r>
        <w:t>is able to</w:t>
      </w:r>
      <w:proofErr w:type="gramEnd"/>
      <w:r>
        <w:t xml:space="preserve"> sense. The feasibility of such a device has been widely researched throughout the years for use in virtual reality, teleoperated devices and prosthesis. Furthermore, these sensory feedback devices have been proven to decrease the cognitive effort required to manipulate an artificial limb, when compared to vision as the sole feedback mode [18]. Different methods and devices are discussed in further detail in the following sections, focusing on the different ways in which stimulus is created and displayed.</w:t>
      </w:r>
    </w:p>
    <w:p w14:paraId="227F55AE" w14:textId="77777777" w:rsidR="00C67512" w:rsidRPr="00BB66DB" w:rsidRDefault="00C67512" w:rsidP="00C67512">
      <w:pPr>
        <w:spacing w:after="0" w:line="240" w:lineRule="auto"/>
        <w:contextualSpacing/>
        <w:rPr>
          <w:highlight w:val="red"/>
        </w:rPr>
      </w:pPr>
    </w:p>
    <w:p w14:paraId="1DC57AC4" w14:textId="0DA65FC9" w:rsidR="007315B2" w:rsidRPr="00C67512" w:rsidRDefault="007315B2" w:rsidP="00F14FF3">
      <w:pPr>
        <w:spacing w:after="0" w:line="240" w:lineRule="auto"/>
        <w:contextualSpacing/>
        <w:rPr>
          <w:b/>
          <w:bCs/>
        </w:rPr>
      </w:pPr>
      <w:r w:rsidRPr="00C67512">
        <w:rPr>
          <w:b/>
          <w:bCs/>
        </w:rPr>
        <w:t xml:space="preserve">3.1. Feedback </w:t>
      </w:r>
      <w:r w:rsidR="000A4703" w:rsidRPr="00C67512">
        <w:rPr>
          <w:b/>
          <w:bCs/>
        </w:rPr>
        <w:t>m</w:t>
      </w:r>
      <w:r w:rsidRPr="00C67512">
        <w:rPr>
          <w:b/>
          <w:bCs/>
        </w:rPr>
        <w:t>odes</w:t>
      </w:r>
    </w:p>
    <w:p w14:paraId="42B560CF" w14:textId="77777777" w:rsidR="00FD3C08" w:rsidRPr="00BB66DB" w:rsidRDefault="00FD3C08" w:rsidP="00F14FF3">
      <w:pPr>
        <w:spacing w:after="0" w:line="240" w:lineRule="auto"/>
        <w:contextualSpacing/>
        <w:rPr>
          <w:b/>
          <w:bCs/>
          <w:highlight w:val="red"/>
        </w:rPr>
      </w:pPr>
    </w:p>
    <w:p w14:paraId="0C3DBAF4" w14:textId="26FCA411" w:rsidR="002E63A8" w:rsidRDefault="00C67512" w:rsidP="00F14FF3">
      <w:pPr>
        <w:spacing w:after="0" w:line="240" w:lineRule="auto"/>
        <w:contextualSpacing/>
      </w:pPr>
      <w:r w:rsidRPr="00C67512">
        <w:t xml:space="preserve">Determining an appropriate feedback method to display sensory information is crucial to the success of the feedback device. Methods for displaying cutaneous sensory information are ultimately one of the following: electro cutaneous, vibrotactile, or </w:t>
      </w:r>
      <w:proofErr w:type="spellStart"/>
      <w:r w:rsidRPr="00C67512">
        <w:t>mechanotactile</w:t>
      </w:r>
      <w:proofErr w:type="spellEnd"/>
      <w:r w:rsidRPr="00C67512">
        <w:t xml:space="preserve"> in the form of normal or shear force. This review does not focus on non-cutaneous sensory feedback such as visual or auditory. Sensory feedback modes are divided into 3 categories, listed from most artificial to most authentic: substitution, modality matched, and </w:t>
      </w:r>
      <w:proofErr w:type="spellStart"/>
      <w:r w:rsidRPr="00C67512">
        <w:t>somatotopically</w:t>
      </w:r>
      <w:proofErr w:type="spellEnd"/>
      <w:r w:rsidRPr="00C67512">
        <w:t xml:space="preserve"> matched feedback. Substitution feedback does not match the modality of stimulus. This category includes vibrotactile and electro tactile feedback. Modality matched feedback is congruent to external stimulus. This category includes </w:t>
      </w:r>
      <w:proofErr w:type="spellStart"/>
      <w:r w:rsidRPr="00C67512">
        <w:t>mechanotactile</w:t>
      </w:r>
      <w:proofErr w:type="spellEnd"/>
      <w:r w:rsidRPr="00C67512">
        <w:t xml:space="preserve"> feedback, such as pressure. </w:t>
      </w:r>
      <w:proofErr w:type="spellStart"/>
      <w:r w:rsidRPr="00C67512">
        <w:t>Somatotopically</w:t>
      </w:r>
      <w:proofErr w:type="spellEnd"/>
      <w:r w:rsidRPr="00C67512">
        <w:t xml:space="preserve"> matched feedback is perceived as if it were on the location where the stimulus is applied. This category involves invasive procedures such as peripheral nerve stimulation and targeted reinnervation. [6] As this involves surgical approaches, </w:t>
      </w:r>
      <w:proofErr w:type="spellStart"/>
      <w:r w:rsidRPr="00C67512">
        <w:t>somatotopically</w:t>
      </w:r>
      <w:proofErr w:type="spellEnd"/>
      <w:r w:rsidRPr="00C67512">
        <w:t xml:space="preserve"> match feedback will not be covered in this review. Both substitution feedback and modality matched feedback have been widely used to develop sensory feedback devices. Naturally, modality matched feedback is preferred as it eases the cognitive burden on the user by being more intuitive [14]. Therefore, a </w:t>
      </w:r>
      <w:r w:rsidRPr="00C67512">
        <w:lastRenderedPageBreak/>
        <w:t>feedback device should be designed to match stimulus modality when possible [7]. The upcoming sections present literature on each of the feedback methods.</w:t>
      </w:r>
    </w:p>
    <w:p w14:paraId="452EE689" w14:textId="77777777" w:rsidR="00C67512" w:rsidRPr="00C67512" w:rsidRDefault="00C67512" w:rsidP="00F14FF3">
      <w:pPr>
        <w:spacing w:after="0" w:line="240" w:lineRule="auto"/>
        <w:contextualSpacing/>
      </w:pPr>
    </w:p>
    <w:p w14:paraId="6FE317F1" w14:textId="2710406C" w:rsidR="000A4703" w:rsidRPr="00C67512" w:rsidRDefault="000A4703" w:rsidP="00F14FF3">
      <w:pPr>
        <w:spacing w:after="0" w:line="240" w:lineRule="auto"/>
        <w:contextualSpacing/>
        <w:rPr>
          <w:b/>
          <w:bCs/>
        </w:rPr>
      </w:pPr>
      <w:r w:rsidRPr="00C67512">
        <w:rPr>
          <w:b/>
          <w:bCs/>
        </w:rPr>
        <w:t>3.1.1. Electro cutaneous</w:t>
      </w:r>
    </w:p>
    <w:p w14:paraId="358423FC" w14:textId="77777777" w:rsidR="00400BA8" w:rsidRPr="00BB66DB" w:rsidRDefault="00400BA8" w:rsidP="00F14FF3">
      <w:pPr>
        <w:spacing w:after="0" w:line="240" w:lineRule="auto"/>
        <w:contextualSpacing/>
        <w:rPr>
          <w:b/>
          <w:bCs/>
          <w:highlight w:val="red"/>
        </w:rPr>
      </w:pPr>
    </w:p>
    <w:p w14:paraId="5CA106CB" w14:textId="3503D7DD" w:rsidR="002E63A8" w:rsidRDefault="00C67512" w:rsidP="00F14FF3">
      <w:pPr>
        <w:spacing w:after="0" w:line="240" w:lineRule="auto"/>
        <w:contextualSpacing/>
      </w:pPr>
      <w:r w:rsidRPr="00C67512">
        <w:t xml:space="preserve">Electric stimulation can be an effective and size efficient way to display sensory feedback. Electro cutaneous stimulus is a form of substitution feedback as it does not match natural feeling. Scott et al. Used electric square waves with a frequency of 3 kHz and a rate between 0-60 pulses/sec to display pinch forces measured by strain gauges of an artificial hand. The signal’s rate was mapped to a corresponding force ranging from 0 to 100 N. This method proved to be useful specially when carrying light objects which would otherwise be dropped in the absence of feedback. [2]. Damian et al. Used </w:t>
      </w:r>
      <w:proofErr w:type="spellStart"/>
      <w:r w:rsidRPr="00C67512">
        <w:t>electrotactile</w:t>
      </w:r>
      <w:proofErr w:type="spellEnd"/>
      <w:r w:rsidRPr="00C67512">
        <w:t xml:space="preserve"> vibrations on the lumbar area to represent the slipping speed of a distant object. The ability of subjects to prevent the object from slipping was studied with visual feedback only, blind feedback that was not proportional to the rate of slip, and blind feedback congruent with slip speed. Slip speed feedback was the most successful for preventing object drop. The study also showed that as the study progressed, there was no learning; meaning that the subject’s ability to control the slipping object completely depended on the feedback display. [Damian. Hernandez]. This is significant as it reiterates the need of such a device and the importance of designing a device that is wearable and ergonomic. </w:t>
      </w:r>
      <w:proofErr w:type="spellStart"/>
      <w:r w:rsidRPr="00C67512">
        <w:t>D’anna</w:t>
      </w:r>
      <w:proofErr w:type="spellEnd"/>
      <w:r w:rsidRPr="00C67512">
        <w:t xml:space="preserve"> et al. used transcutaneous electrical nerve stimulation (TENS) to stimulate nerves on the remaining limb of hand amputees. Stimulus was applied at innervation sites of the forearm nerves. The stimulus was successfully interpreted by amputee subjects and was used as sensory feedback of a hand prosthesis [</w:t>
      </w:r>
      <w:proofErr w:type="spellStart"/>
      <w:r w:rsidRPr="00C67512">
        <w:t>D’anna</w:t>
      </w:r>
      <w:proofErr w:type="spellEnd"/>
      <w:r w:rsidRPr="00C67512">
        <w:t xml:space="preserve">]. A summary of literature using </w:t>
      </w:r>
      <w:proofErr w:type="spellStart"/>
      <w:r w:rsidRPr="00C67512">
        <w:t>electrocutaneous</w:t>
      </w:r>
      <w:proofErr w:type="spellEnd"/>
      <w:r w:rsidRPr="00C67512">
        <w:t xml:space="preserve"> feedback is displayed in Table X.</w:t>
      </w:r>
    </w:p>
    <w:p w14:paraId="6F7CF91F" w14:textId="77777777" w:rsidR="00C67512" w:rsidRPr="00C67512" w:rsidRDefault="00C67512" w:rsidP="00F14FF3">
      <w:pPr>
        <w:spacing w:after="0" w:line="240" w:lineRule="auto"/>
        <w:contextualSpacing/>
      </w:pPr>
    </w:p>
    <w:p w14:paraId="4CBB6E8C" w14:textId="6F711D8C" w:rsidR="000A4703" w:rsidRPr="00C67512" w:rsidRDefault="000A4703" w:rsidP="00F14FF3">
      <w:pPr>
        <w:spacing w:after="0" w:line="240" w:lineRule="auto"/>
        <w:contextualSpacing/>
        <w:rPr>
          <w:b/>
          <w:bCs/>
        </w:rPr>
      </w:pPr>
      <w:r w:rsidRPr="00C67512">
        <w:rPr>
          <w:b/>
          <w:bCs/>
        </w:rPr>
        <w:t xml:space="preserve">3.1.2. </w:t>
      </w:r>
      <w:r w:rsidR="00A32540" w:rsidRPr="00C67512">
        <w:rPr>
          <w:b/>
          <w:bCs/>
        </w:rPr>
        <w:t>Vibrotactile</w:t>
      </w:r>
    </w:p>
    <w:p w14:paraId="61878543" w14:textId="77777777" w:rsidR="00400BA8" w:rsidRPr="00BB66DB" w:rsidRDefault="00400BA8" w:rsidP="00F14FF3">
      <w:pPr>
        <w:spacing w:after="0" w:line="240" w:lineRule="auto"/>
        <w:contextualSpacing/>
        <w:rPr>
          <w:b/>
          <w:bCs/>
          <w:highlight w:val="red"/>
        </w:rPr>
      </w:pPr>
    </w:p>
    <w:p w14:paraId="628102D0" w14:textId="77777777" w:rsidR="00C67512" w:rsidRDefault="00C67512" w:rsidP="00C67512">
      <w:pPr>
        <w:spacing w:after="0" w:line="240" w:lineRule="auto"/>
        <w:contextualSpacing/>
      </w:pPr>
      <w:r>
        <w:t>Vibrotactile feedback is undoubtedly the most used feedback method due to its affordability and small form factor [20?]. Multiple research efforts have investigated vibrotactile displays for manipulation of artificial limbs, control of impaired extremities, and motor learning. Vibrotactile feedback is one of the most versatile feedback actuation methods and has been used to display a variety of stimuli.</w:t>
      </w:r>
    </w:p>
    <w:p w14:paraId="0A55C1F4" w14:textId="77777777" w:rsidR="00C67512" w:rsidRDefault="00C67512" w:rsidP="00C67512">
      <w:pPr>
        <w:spacing w:after="0" w:line="240" w:lineRule="auto"/>
        <w:contextualSpacing/>
      </w:pPr>
    </w:p>
    <w:p w14:paraId="16FE5FB2" w14:textId="77777777" w:rsidR="00C67512" w:rsidRDefault="00C67512" w:rsidP="00C67512">
      <w:pPr>
        <w:spacing w:after="0" w:line="240" w:lineRule="auto"/>
        <w:contextualSpacing/>
      </w:pPr>
      <w:r>
        <w:t xml:space="preserve">Jiang et al. Developed a low-cost haptic display for multiple sclerosis (MS) patients who often experience reduced sensation causing them to overcompensate and use larger than needed forces when lifting objects. The goal was for subjects to apply the same amount of force on each finger to reduce the overall force being used during lifting. Feedback was delivered using small vibrating motors and evaluated using two methods: event cue (ECF) and amplitude-based feedback (ABF). ECF provided vibration only when the measured force went below a given threshold. ABF provided constant feedback proportional to the magnitude of the force applied. The study concluded that feedback improved the subject’s ability to control the forces on their fingers, and the method preferred depended on the level of impairment of the subject. Those most impaired found ABF most useful while those with lingering sensation found ABF overwhelming and unnecessary. [11]. Walker et al. Used vibration to prevent slip of objects in prostheses users. The study found that visual feedback is the extremely important and their main feedback source, but when not available, added feedback is essential to prevent slip. [13]. Lee et </w:t>
      </w:r>
      <w:r>
        <w:lastRenderedPageBreak/>
        <w:t>al. drew similar conclusions when using vibration to display both tactile and proprioceptive feedback from a powered upper-limb prosthesis [ J. Lee].</w:t>
      </w:r>
    </w:p>
    <w:p w14:paraId="37A9F007" w14:textId="77777777" w:rsidR="00C67512" w:rsidRDefault="00C67512" w:rsidP="00C67512">
      <w:pPr>
        <w:spacing w:after="0" w:line="240" w:lineRule="auto"/>
        <w:contextualSpacing/>
      </w:pPr>
    </w:p>
    <w:p w14:paraId="0D6A1782" w14:textId="77777777" w:rsidR="00C67512" w:rsidRDefault="00C67512" w:rsidP="00C67512">
      <w:pPr>
        <w:spacing w:after="0" w:line="240" w:lineRule="auto"/>
        <w:contextualSpacing/>
      </w:pPr>
      <w:r>
        <w:t>Vibrotactile feedback is also widely used for corrective feedback. Redd et al. used a smartphone application to provide vibratory feedback to correct gait issues [5]. Lieberman et al. developed a sleeved vest which provided vibrotactile feedback for motor learning. The suit has multiple corrective applications, from improvement of gait issues to learning how to dance. The suit provided vibrations proportional to the error of the desired movement. The vibrotactile suit made users more aware of their errors and consequently improved performance. The study also found that skin is most sensitive to frequencies around 20 Hz. [12].</w:t>
      </w:r>
    </w:p>
    <w:p w14:paraId="3A149D56" w14:textId="77777777" w:rsidR="00C67512" w:rsidRDefault="00C67512" w:rsidP="00C67512">
      <w:pPr>
        <w:spacing w:after="0" w:line="240" w:lineRule="auto"/>
        <w:contextualSpacing/>
      </w:pPr>
    </w:p>
    <w:p w14:paraId="1649A213" w14:textId="36FAEE8E" w:rsidR="002E63A8" w:rsidRDefault="00C67512" w:rsidP="00C67512">
      <w:pPr>
        <w:spacing w:after="0" w:line="240" w:lineRule="auto"/>
        <w:contextualSpacing/>
      </w:pPr>
      <w:r>
        <w:t xml:space="preserve">Various studies have compared the effectiveness of vibrotactile stimulus at communicating sensory feedback versus other feedback modes. Patterson et al. compared vibration, </w:t>
      </w:r>
      <w:proofErr w:type="gramStart"/>
      <w:r>
        <w:t>pressure</w:t>
      </w:r>
      <w:proofErr w:type="gramEnd"/>
      <w:r>
        <w:t xml:space="preserve"> and vision feedback for communicating grasping information of a myoelectric hand. The study used miniature speakers to make up a vibrotactile cuff to be worn around the upper arm. It was found that vibrotactile feedback was sufficient for subjects to distinguish the thickness of an object. However, the study concluded that pressure feedback with vision was the combination that yielded the most accurate results [1]. </w:t>
      </w:r>
      <w:proofErr w:type="spellStart"/>
      <w:r>
        <w:t>Antfolk</w:t>
      </w:r>
      <w:proofErr w:type="spellEnd"/>
      <w:r>
        <w:t xml:space="preserve"> et al. also compared vibrotactile and </w:t>
      </w:r>
      <w:proofErr w:type="spellStart"/>
      <w:r>
        <w:t>mechanotactile</w:t>
      </w:r>
      <w:proofErr w:type="spellEnd"/>
      <w:r>
        <w:t xml:space="preserve"> feedback.  Vibrotactile feedback was displayed on the forearm using five small vibrators (one for each finger) which were either off or on at 165 Hz. The study found that both modes of feedback were effective for controlling grip of a prosthetic hand, but spatial discrimination (differentiating which finger was being stimulated) was better with </w:t>
      </w:r>
      <w:proofErr w:type="spellStart"/>
      <w:r>
        <w:t>mechanotactile</w:t>
      </w:r>
      <w:proofErr w:type="spellEnd"/>
      <w:r>
        <w:t xml:space="preserve"> feedback [7]. Bark et al. evaluated vibration versus skin stretch (shear </w:t>
      </w:r>
      <w:proofErr w:type="spellStart"/>
      <w:r>
        <w:t>mechanotactile</w:t>
      </w:r>
      <w:proofErr w:type="spellEnd"/>
      <w:r>
        <w:t xml:space="preserve"> feedback) to communicate proprioceptive feedback. The study used a Velcro armband with vibrators vibrating around 200-300 Hz. Although the study found both methods improve performance, skin stretch was superior to vibration when providing proprioceptive information [K. Bark]. The found superiority of </w:t>
      </w:r>
      <w:proofErr w:type="spellStart"/>
      <w:r>
        <w:t>mechanotactile</w:t>
      </w:r>
      <w:proofErr w:type="spellEnd"/>
      <w:r>
        <w:t xml:space="preserve"> feedback over vibrotactile is likely due to the modality matched nature of </w:t>
      </w:r>
      <w:proofErr w:type="spellStart"/>
      <w:r>
        <w:t>mechanotactile</w:t>
      </w:r>
      <w:proofErr w:type="spellEnd"/>
      <w:r>
        <w:t xml:space="preserve"> feedback [1, 7]. Although vibrotactile feedback has proven to be an effective, affordable, and simple way of displaying sensory feedback, it is important to recognize its short comings when compared to other feedback modes.</w:t>
      </w:r>
    </w:p>
    <w:p w14:paraId="539EA13D" w14:textId="77777777" w:rsidR="00C67512" w:rsidRPr="00BB66DB" w:rsidRDefault="00C67512" w:rsidP="00C67512">
      <w:pPr>
        <w:spacing w:after="0" w:line="240" w:lineRule="auto"/>
        <w:contextualSpacing/>
        <w:rPr>
          <w:highlight w:val="red"/>
        </w:rPr>
      </w:pPr>
    </w:p>
    <w:p w14:paraId="6A36AC92" w14:textId="67715BBF" w:rsidR="00A32540" w:rsidRPr="00C67512" w:rsidRDefault="00A32540" w:rsidP="00F14FF3">
      <w:pPr>
        <w:spacing w:after="0" w:line="240" w:lineRule="auto"/>
        <w:contextualSpacing/>
        <w:rPr>
          <w:b/>
          <w:bCs/>
        </w:rPr>
      </w:pPr>
      <w:r w:rsidRPr="00C67512">
        <w:rPr>
          <w:b/>
          <w:bCs/>
        </w:rPr>
        <w:t xml:space="preserve">3.1.3. </w:t>
      </w:r>
      <w:proofErr w:type="spellStart"/>
      <w:r w:rsidRPr="00C67512">
        <w:rPr>
          <w:b/>
          <w:bCs/>
        </w:rPr>
        <w:t>Mechanotactile</w:t>
      </w:r>
      <w:proofErr w:type="spellEnd"/>
    </w:p>
    <w:p w14:paraId="02D98FDF" w14:textId="77777777" w:rsidR="00400BA8" w:rsidRPr="00BB66DB" w:rsidRDefault="00400BA8" w:rsidP="00F14FF3">
      <w:pPr>
        <w:spacing w:after="0" w:line="240" w:lineRule="auto"/>
        <w:contextualSpacing/>
        <w:rPr>
          <w:b/>
          <w:bCs/>
          <w:highlight w:val="red"/>
        </w:rPr>
      </w:pPr>
    </w:p>
    <w:p w14:paraId="766A026F" w14:textId="1EF7BF00" w:rsidR="002E63A8" w:rsidRDefault="00C67512" w:rsidP="00F14FF3">
      <w:pPr>
        <w:spacing w:after="0" w:line="240" w:lineRule="auto"/>
        <w:contextualSpacing/>
      </w:pPr>
      <w:r w:rsidRPr="00C67512">
        <w:t xml:space="preserve">Amongst the discussed feedback modes, </w:t>
      </w:r>
      <w:proofErr w:type="spellStart"/>
      <w:r w:rsidRPr="00C67512">
        <w:t>mechanotactile</w:t>
      </w:r>
      <w:proofErr w:type="spellEnd"/>
      <w:r w:rsidRPr="00C67512">
        <w:t xml:space="preserve"> feedback is the only that is modality matched. </w:t>
      </w:r>
      <w:proofErr w:type="spellStart"/>
      <w:r w:rsidRPr="00C67512">
        <w:t>Mechanotactile</w:t>
      </w:r>
      <w:proofErr w:type="spellEnd"/>
      <w:r w:rsidRPr="00C67512">
        <w:t xml:space="preserve"> stimulus can be applied as a shear or normal force against the skin. Normal </w:t>
      </w:r>
      <w:proofErr w:type="spellStart"/>
      <w:r w:rsidRPr="00C67512">
        <w:t>mechanotactile</w:t>
      </w:r>
      <w:proofErr w:type="spellEnd"/>
      <w:r w:rsidRPr="00C67512">
        <w:t xml:space="preserve"> stimulus feels like pressure, which is the natural feeling felt by our fingertips or skin when encountering an object. Shear force is commonly referred to as skin stretch, and it can be either rotational or linear (see Figure with the feedback types). Skin stretch is also a natural feeling experienced by our joints, such as fingers or knees, when bending. The effectiveness of </w:t>
      </w:r>
      <w:proofErr w:type="spellStart"/>
      <w:r w:rsidRPr="00C67512">
        <w:t>mechanotactile</w:t>
      </w:r>
      <w:proofErr w:type="spellEnd"/>
      <w:r w:rsidRPr="00C67512">
        <w:t xml:space="preserve"> feedback at sensory substitution and its superiority over other modalities has been established by various studies. Unlike other feedback modalities, </w:t>
      </w:r>
      <w:proofErr w:type="spellStart"/>
      <w:r w:rsidRPr="00C67512">
        <w:t>mechanotactile</w:t>
      </w:r>
      <w:proofErr w:type="spellEnd"/>
      <w:r w:rsidRPr="00C67512">
        <w:t xml:space="preserve"> feedback can be actuated in a variety of ways. The following sections present some of the innovative wearable </w:t>
      </w:r>
      <w:proofErr w:type="spellStart"/>
      <w:r w:rsidRPr="00C67512">
        <w:t>mechanotactile</w:t>
      </w:r>
      <w:proofErr w:type="spellEnd"/>
      <w:r w:rsidRPr="00C67512">
        <w:t xml:space="preserve"> feedback devices in the field.</w:t>
      </w:r>
    </w:p>
    <w:p w14:paraId="21672683" w14:textId="23D090A2" w:rsidR="00C67512" w:rsidRDefault="00C67512" w:rsidP="00F14FF3">
      <w:pPr>
        <w:spacing w:after="0" w:line="240" w:lineRule="auto"/>
        <w:contextualSpacing/>
      </w:pPr>
    </w:p>
    <w:p w14:paraId="607CD5EA" w14:textId="77777777" w:rsidR="00C67512" w:rsidRPr="00C67512" w:rsidRDefault="00C67512" w:rsidP="00C67512">
      <w:pPr>
        <w:spacing w:after="0" w:line="240" w:lineRule="auto"/>
        <w:contextualSpacing/>
        <w:rPr>
          <w:b/>
          <w:bCs/>
        </w:rPr>
      </w:pPr>
      <w:r w:rsidRPr="00C67512">
        <w:rPr>
          <w:b/>
          <w:bCs/>
        </w:rPr>
        <w:t xml:space="preserve">3.1.3.1 Normal </w:t>
      </w:r>
      <w:proofErr w:type="spellStart"/>
      <w:r w:rsidRPr="00C67512">
        <w:rPr>
          <w:b/>
          <w:bCs/>
        </w:rPr>
        <w:t>mechanotactile</w:t>
      </w:r>
      <w:proofErr w:type="spellEnd"/>
      <w:r w:rsidRPr="00C67512">
        <w:rPr>
          <w:b/>
          <w:bCs/>
        </w:rPr>
        <w:t xml:space="preserve"> feedback</w:t>
      </w:r>
    </w:p>
    <w:p w14:paraId="302765EC" w14:textId="77777777" w:rsidR="00C67512" w:rsidRPr="00C67512" w:rsidRDefault="00C67512" w:rsidP="00C67512">
      <w:pPr>
        <w:spacing w:after="0" w:line="240" w:lineRule="auto"/>
        <w:contextualSpacing/>
        <w:rPr>
          <w:b/>
          <w:bCs/>
        </w:rPr>
      </w:pPr>
    </w:p>
    <w:p w14:paraId="727DE87F" w14:textId="77777777" w:rsidR="00C67512" w:rsidRPr="00C67512" w:rsidRDefault="00C67512" w:rsidP="00C67512">
      <w:pPr>
        <w:spacing w:after="0" w:line="240" w:lineRule="auto"/>
        <w:contextualSpacing/>
      </w:pPr>
      <w:r w:rsidRPr="00C67512">
        <w:t xml:space="preserve">Normal </w:t>
      </w:r>
      <w:proofErr w:type="spellStart"/>
      <w:r w:rsidRPr="00C67512">
        <w:t>mechanotactile</w:t>
      </w:r>
      <w:proofErr w:type="spellEnd"/>
      <w:r w:rsidRPr="00C67512">
        <w:t xml:space="preserve"> (pressure) feedback devices generally consist of a tactor that </w:t>
      </w:r>
      <w:proofErr w:type="gramStart"/>
      <w:r w:rsidRPr="00C67512">
        <w:t>comes in contact with</w:t>
      </w:r>
      <w:proofErr w:type="gramEnd"/>
      <w:r w:rsidRPr="00C67512">
        <w:t xml:space="preserve"> the skin and applies pressure. </w:t>
      </w:r>
      <w:proofErr w:type="spellStart"/>
      <w:r w:rsidRPr="00C67512">
        <w:t>Antfolk</w:t>
      </w:r>
      <w:proofErr w:type="spellEnd"/>
      <w:r w:rsidRPr="00C67512">
        <w:t xml:space="preserve"> et al. developed a tactile feedback system to display pressure from the fingers of a prosthetic hand. The display consisted of five servos each with a connected lever with a plastic button at the tip. Each servo represented a finger and were placed against the forearm in the shape of an open hand. Placing the servos as an open hand aided spatial discrimination and made recognition more intuitive [3]. The actuators exerted a force of up to 2 N against the skin [7]. With this device, subjects were able to determine which finger was stimulated and the level of force on each. [3]. </w:t>
      </w:r>
      <w:proofErr w:type="spellStart"/>
      <w:r w:rsidRPr="00C67512">
        <w:t>Schoepp</w:t>
      </w:r>
      <w:proofErr w:type="spellEnd"/>
      <w:r w:rsidRPr="00C67512">
        <w:t xml:space="preserve"> et al. compared two tactor designs, one used a servo with a connected pinion to push a rack with an attached head against the skin; the other was cable driven, and it used a rack and pinion to pull on a Bowden cable with a head attached at the end. While the cable driven design reduced the onsite size of the actuator, it exerted less force and had a greater sensor contact vs. initial movement delay. The study found that an actuator is effective at displaying a measured stimulus if the delay time is no greater than 200 </w:t>
      </w:r>
      <w:proofErr w:type="spellStart"/>
      <w:r w:rsidRPr="00C67512">
        <w:t>ms</w:t>
      </w:r>
      <w:proofErr w:type="spellEnd"/>
      <w:r w:rsidRPr="00C67512">
        <w:t xml:space="preserve"> [14].  Patterson et al. evaluated a similar rack and pinion design and found that pressure feedback combined with vison was the most accurate way to display contact stimulus [1]. </w:t>
      </w:r>
    </w:p>
    <w:p w14:paraId="634D4134" w14:textId="77777777" w:rsidR="00C67512" w:rsidRPr="00C67512" w:rsidRDefault="00C67512" w:rsidP="00C67512">
      <w:pPr>
        <w:spacing w:after="0" w:line="240" w:lineRule="auto"/>
        <w:contextualSpacing/>
      </w:pPr>
    </w:p>
    <w:p w14:paraId="25CB457A" w14:textId="77777777" w:rsidR="00C67512" w:rsidRPr="00C67512" w:rsidRDefault="00C67512" w:rsidP="00C67512">
      <w:pPr>
        <w:spacing w:after="0" w:line="240" w:lineRule="auto"/>
        <w:contextualSpacing/>
      </w:pPr>
      <w:r w:rsidRPr="00C67512">
        <w:t xml:space="preserve">Recent advancements in soft robotics have enabled the development of more compact and ergonomic </w:t>
      </w:r>
      <w:proofErr w:type="spellStart"/>
      <w:r w:rsidRPr="00C67512">
        <w:t>mechanotactile</w:t>
      </w:r>
      <w:proofErr w:type="spellEnd"/>
      <w:r w:rsidRPr="00C67512">
        <w:t xml:space="preserve"> feedback displays. </w:t>
      </w:r>
      <w:proofErr w:type="spellStart"/>
      <w:r w:rsidRPr="00C67512">
        <w:t>Kyungwon</w:t>
      </w:r>
      <w:proofErr w:type="spellEnd"/>
      <w:r w:rsidRPr="00C67512">
        <w:t xml:space="preserve"> et al. created a haptic surface display which generates bumps to communicate tactile information to the fingertips. The display consists of oil filled polyolefin pouches with a silicone upper layer. The pouches are coated in silver which acts as an electrode. When a voltage is applied to the pouches the oil is compressed forcing the creation of a bump in the upper layer. The size of the bump can be controlled as it is proportional to applied voltage [</w:t>
      </w:r>
      <w:proofErr w:type="spellStart"/>
      <w:r w:rsidRPr="00C67512">
        <w:t>Kyungwon</w:t>
      </w:r>
      <w:proofErr w:type="spellEnd"/>
      <w:r w:rsidRPr="00C67512">
        <w:t xml:space="preserve">]. When it comes to novel </w:t>
      </w:r>
      <w:proofErr w:type="spellStart"/>
      <w:r w:rsidRPr="00C67512">
        <w:t>mechanotactile</w:t>
      </w:r>
      <w:proofErr w:type="spellEnd"/>
      <w:r w:rsidRPr="00C67512">
        <w:t xml:space="preserve"> actuators, pneumatics give rise to a variety of designs. King et al. developed a small, lightweight, inexpensive pressure feedback display to be worn on the fingertips during minimally invasive surgery. The display consists of a pneumatic balloon actuator array made by creating a thin silicone film over a molded polydimethylsiloxane block with cylindrical channels. The silicone film expands upward creating small balloons when air is provided to the channels. The balloons can grow up to 2 mm when inflated and should not be smaller than 1.5 mm to be sensed by the fingertips [King]. Molina et al. used a pneumatic actuator made from latex rubber tubing to display the pressure measured on the fingertips of an artificial or insensate hand. The rubber tube having a 1/8” diameter when uninflated, can grow up to 2 cm in diameter when inflated. The pneumatic actuators are worn on a cuff around the forearm and apply pressure proportional to stimulus when inflated. The balloon is connected to a syringe through tubing, and the syringe plunger is pushed by a rack and pinion connected to a servo to inflate and deflate the balloon as desired [Molina]. Stanley et al. developed a tactile display capable of displaying geometry. This device consists of a silicone rubber membrane filled with a granular material. The membrane is divided in four sections which creates different shapes when different sections are vacuumed, compressing the material into the desired section [Stanley]. Young et al. and </w:t>
      </w:r>
      <w:proofErr w:type="spellStart"/>
      <w:r w:rsidRPr="00C67512">
        <w:t>Raitor</w:t>
      </w:r>
      <w:proofErr w:type="spellEnd"/>
      <w:r w:rsidRPr="00C67512">
        <w:t xml:space="preserve"> et al. used pneumatics to display pressure with pneumatic wristbands. </w:t>
      </w:r>
      <w:proofErr w:type="gramStart"/>
      <w:r w:rsidRPr="00C67512">
        <w:t>Young created</w:t>
      </w:r>
      <w:proofErr w:type="gramEnd"/>
      <w:r w:rsidRPr="00C67512">
        <w:t xml:space="preserve"> bellows from layers of polyurethane which can exert up to 10 N of force uniformly around the wrist [Young]. </w:t>
      </w:r>
      <w:proofErr w:type="spellStart"/>
      <w:r w:rsidRPr="00C67512">
        <w:t>Raitor</w:t>
      </w:r>
      <w:proofErr w:type="spellEnd"/>
      <w:r w:rsidRPr="00C67512">
        <w:t xml:space="preserve"> used a polyethylene thermoplastic to create pouches specifically sealed so they inflate flat rather than upwards. The pouches are not only capable of applying pressure throughout the wrist but can also pulsate to creating a vibrating-like feeling [</w:t>
      </w:r>
      <w:proofErr w:type="spellStart"/>
      <w:r w:rsidRPr="00C67512">
        <w:t>Raitor</w:t>
      </w:r>
      <w:proofErr w:type="spellEnd"/>
      <w:r w:rsidRPr="00C67512">
        <w:t xml:space="preserve">]. </w:t>
      </w:r>
    </w:p>
    <w:p w14:paraId="02352E25" w14:textId="77777777" w:rsidR="00C67512" w:rsidRPr="00C67512" w:rsidRDefault="00C67512" w:rsidP="00C67512">
      <w:pPr>
        <w:spacing w:after="0" w:line="240" w:lineRule="auto"/>
        <w:contextualSpacing/>
        <w:rPr>
          <w:b/>
          <w:bCs/>
        </w:rPr>
      </w:pPr>
    </w:p>
    <w:p w14:paraId="4D37E63B" w14:textId="77777777" w:rsidR="00C67512" w:rsidRPr="00C67512" w:rsidRDefault="00C67512" w:rsidP="00C67512">
      <w:pPr>
        <w:spacing w:after="0" w:line="240" w:lineRule="auto"/>
        <w:contextualSpacing/>
        <w:rPr>
          <w:b/>
          <w:bCs/>
        </w:rPr>
      </w:pPr>
      <w:r w:rsidRPr="00C67512">
        <w:rPr>
          <w:b/>
          <w:bCs/>
        </w:rPr>
        <w:lastRenderedPageBreak/>
        <w:t xml:space="preserve">3.1.3.2 Shear </w:t>
      </w:r>
      <w:proofErr w:type="spellStart"/>
      <w:r w:rsidRPr="00C67512">
        <w:rPr>
          <w:b/>
          <w:bCs/>
        </w:rPr>
        <w:t>mechanotactile</w:t>
      </w:r>
      <w:proofErr w:type="spellEnd"/>
      <w:r w:rsidRPr="00C67512">
        <w:rPr>
          <w:b/>
          <w:bCs/>
        </w:rPr>
        <w:t xml:space="preserve"> feedback  </w:t>
      </w:r>
    </w:p>
    <w:p w14:paraId="74884664" w14:textId="77777777" w:rsidR="00C67512" w:rsidRPr="00C67512" w:rsidRDefault="00C67512" w:rsidP="00C67512">
      <w:pPr>
        <w:spacing w:after="0" w:line="240" w:lineRule="auto"/>
        <w:contextualSpacing/>
        <w:rPr>
          <w:b/>
          <w:bCs/>
        </w:rPr>
      </w:pPr>
    </w:p>
    <w:p w14:paraId="2B015CD2" w14:textId="77777777" w:rsidR="00C67512" w:rsidRPr="00C67512" w:rsidRDefault="00C67512" w:rsidP="00C67512">
      <w:pPr>
        <w:spacing w:after="0" w:line="240" w:lineRule="auto"/>
        <w:contextualSpacing/>
      </w:pPr>
      <w:r w:rsidRPr="00C67512">
        <w:t xml:space="preserve">Shear </w:t>
      </w:r>
      <w:proofErr w:type="spellStart"/>
      <w:r w:rsidRPr="00C67512">
        <w:t>mechanotactile</w:t>
      </w:r>
      <w:proofErr w:type="spellEnd"/>
      <w:r w:rsidRPr="00C67512">
        <w:t xml:space="preserve"> feedback, or skin stretch, involves pulling the skin with some sort of tactor in contact with the skin. This motion can either be lateral or rotational, as depicted in </w:t>
      </w:r>
      <w:r w:rsidRPr="00C67512">
        <w:rPr>
          <w:b/>
          <w:bCs/>
        </w:rPr>
        <w:t>Figure MODES</w:t>
      </w:r>
      <w:r w:rsidRPr="00C67512">
        <w:t xml:space="preserve">. When displaying feedback on the arm, skin stretch was found more easily perceived than normal </w:t>
      </w:r>
      <w:proofErr w:type="spellStart"/>
      <w:r w:rsidRPr="00C67512">
        <w:t>mechanotactile</w:t>
      </w:r>
      <w:proofErr w:type="spellEnd"/>
      <w:r w:rsidRPr="00C67512">
        <w:t xml:space="preserve"> feedback. The skin, specially at the forearm, was found to be a lot more sensitive to skin stretch, partly due to the sensation caused as shear actuators pull on hairs on the forearm [Biggs]. Skin stretch is commonly used to communicate proprioception (the sense of location and movement of limbs) as it can display position, direction, and force magnitude [Wheeler, Schorr]. The human body naturally feels skin stretch at the joins as they extend and fold, making skin stretch a modality matched mode to display proprioception. </w:t>
      </w:r>
    </w:p>
    <w:p w14:paraId="6E52ACBE" w14:textId="77777777" w:rsidR="00C67512" w:rsidRPr="00C67512" w:rsidRDefault="00C67512" w:rsidP="00C67512">
      <w:pPr>
        <w:spacing w:after="0" w:line="240" w:lineRule="auto"/>
        <w:contextualSpacing/>
      </w:pPr>
    </w:p>
    <w:p w14:paraId="74B9E7A9" w14:textId="77777777" w:rsidR="00C67512" w:rsidRPr="00C67512" w:rsidRDefault="00C67512" w:rsidP="00C67512">
      <w:pPr>
        <w:spacing w:after="0" w:line="240" w:lineRule="auto"/>
        <w:contextualSpacing/>
      </w:pPr>
      <w:r w:rsidRPr="00C67512">
        <w:t xml:space="preserve">Wheeler et al. used a rotating end-effector to create rotational skin stretch against the upper arm. The end-effector consisted of two circular pads attached to the skin and actuated by an ultrasonic motor. The device proved to be effective at communicating proprioceptive feedback and improved performance when controlling a virtual prosthetic arm. [Wheeler]. Rossi et al. designed a wearable proprioceptive feedback device for the forearm. The device consists of a wheel which moves laterally along the skin. The researchers found the device provided intuitive and effective proprioceptive feedback which allowed subjects to discriminate the size of spheres held by a prosthetic hand. [Rossi]. </w:t>
      </w:r>
      <w:proofErr w:type="spellStart"/>
      <w:r w:rsidRPr="00C67512">
        <w:t>Chossat</w:t>
      </w:r>
      <w:proofErr w:type="spellEnd"/>
      <w:r w:rsidRPr="00C67512">
        <w:t xml:space="preserve"> et al. developed a novel haptic finger sleeve for proprioception. The silicone sleeve has attached twisted and coiled polymer (TCP) strings which contract and expand as they are heated or cooled, respectively, and pull on the finger as they do. Although the device </w:t>
      </w:r>
      <w:proofErr w:type="gramStart"/>
      <w:r w:rsidRPr="00C67512">
        <w:t>wasn’t</w:t>
      </w:r>
      <w:proofErr w:type="gramEnd"/>
      <w:r w:rsidRPr="00C67512">
        <w:t xml:space="preserve"> the quickest, it effectively communicated stimulus [</w:t>
      </w:r>
      <w:proofErr w:type="spellStart"/>
      <w:r w:rsidRPr="00C67512">
        <w:t>Chossat</w:t>
      </w:r>
      <w:proofErr w:type="spellEnd"/>
      <w:r w:rsidRPr="00C67512">
        <w:t xml:space="preserve">]. </w:t>
      </w:r>
    </w:p>
    <w:p w14:paraId="1AF93B4D" w14:textId="77777777" w:rsidR="00C67512" w:rsidRPr="00C67512" w:rsidRDefault="00C67512" w:rsidP="00C67512">
      <w:pPr>
        <w:spacing w:after="0" w:line="240" w:lineRule="auto"/>
        <w:contextualSpacing/>
      </w:pPr>
    </w:p>
    <w:p w14:paraId="13495592" w14:textId="5EF0C0D0" w:rsidR="00C67512" w:rsidRDefault="00C67512" w:rsidP="00F14FF3">
      <w:pPr>
        <w:spacing w:after="0" w:line="240" w:lineRule="auto"/>
        <w:contextualSpacing/>
      </w:pPr>
      <w:r w:rsidRPr="00C67512">
        <w:t>Other researchers have used skin stretch to communicate stimuli other than proprioception. Schorr et al. used skin stretch to display magnitude and direction of force. They hoped the device would allow for stiffness discrimination in teleoperated surgery. The proposed device moves a button laterally against the finger, the greater the skin stretch, the greater the stiffness. Subjects in the study were able to determine the stiffness of objects intuitively. [Schorr].  Pan et al. used skin stretch against the forearm to aid with balance training. The device moves a belt from the center position to either the left or the right if the subject’s body center of pressure (COP) is off centered. The subjects were able to control their bodies COP using the skin stretch feedback. [Pan].</w:t>
      </w:r>
    </w:p>
    <w:p w14:paraId="1113131A" w14:textId="77777777" w:rsidR="00C67512" w:rsidRDefault="00C67512" w:rsidP="00F14FF3">
      <w:pPr>
        <w:spacing w:after="0" w:line="240" w:lineRule="auto"/>
        <w:contextualSpacing/>
      </w:pPr>
    </w:p>
    <w:p w14:paraId="78F1D62F" w14:textId="77777777" w:rsidR="00C67512" w:rsidRDefault="00C67512" w:rsidP="00C67512">
      <w:pPr>
        <w:spacing w:after="0" w:line="240" w:lineRule="auto"/>
        <w:contextualSpacing/>
        <w:rPr>
          <w:b/>
          <w:bCs/>
        </w:rPr>
      </w:pPr>
      <w:r w:rsidRPr="00635637">
        <w:rPr>
          <w:b/>
          <w:bCs/>
        </w:rPr>
        <w:t>3.</w:t>
      </w:r>
      <w:r>
        <w:rPr>
          <w:b/>
          <w:bCs/>
        </w:rPr>
        <w:t>2</w:t>
      </w:r>
      <w:r w:rsidRPr="00635637">
        <w:rPr>
          <w:b/>
          <w:bCs/>
        </w:rPr>
        <w:t xml:space="preserve">. </w:t>
      </w:r>
      <w:r>
        <w:rPr>
          <w:b/>
          <w:bCs/>
        </w:rPr>
        <w:t xml:space="preserve">Pros and cons of feedback modes </w:t>
      </w:r>
    </w:p>
    <w:p w14:paraId="70B2CD65" w14:textId="77777777" w:rsidR="00C67512" w:rsidRPr="00635637" w:rsidRDefault="00C67512" w:rsidP="00C67512">
      <w:pPr>
        <w:spacing w:after="0" w:line="240" w:lineRule="auto"/>
        <w:contextualSpacing/>
        <w:rPr>
          <w:b/>
          <w:bCs/>
        </w:rPr>
      </w:pPr>
    </w:p>
    <w:p w14:paraId="167E9381" w14:textId="77777777" w:rsidR="00C67512" w:rsidRPr="006646DF" w:rsidRDefault="00C67512" w:rsidP="00C67512">
      <w:pPr>
        <w:spacing w:after="0" w:line="240" w:lineRule="auto"/>
        <w:contextualSpacing/>
      </w:pPr>
      <w:r>
        <w:t xml:space="preserve">When designing a wearable sensory feedback device, choosing the appropriate method to display feedback is essential to the device’s success. The best feedback mode depends on each application. Vibrotactile feedback is widely used in haptics; it is affordable, easy to implement, and has a small form factor. Vibrotactile feedback has been used to display force, proprioception, and event-based warnings amongst others. Vibrations can be varied in amplitude and frequency to communicate different levels or intensity of feedback. However, vibration can become annoying, and the user can become desensitized to the feedback after extensive use. On the other hand, </w:t>
      </w:r>
      <w:proofErr w:type="spellStart"/>
      <w:r>
        <w:t>electrotactile</w:t>
      </w:r>
      <w:proofErr w:type="spellEnd"/>
      <w:r>
        <w:t xml:space="preserve"> feedback is very clearly sensed and its intensity can be easily varied and detected. </w:t>
      </w:r>
      <w:proofErr w:type="spellStart"/>
      <w:r>
        <w:t>Electrotactile</w:t>
      </w:r>
      <w:proofErr w:type="spellEnd"/>
      <w:r>
        <w:t xml:space="preserve"> actuators are also generally small and inconspicuous. Nonetheless, electric feedback is potentially dangerous, and many users are not comfortable with constant </w:t>
      </w:r>
      <w:r>
        <w:lastRenderedPageBreak/>
        <w:t xml:space="preserve">electric shocks. Vibrotactile and </w:t>
      </w:r>
      <w:proofErr w:type="spellStart"/>
      <w:r>
        <w:t>electrotactile</w:t>
      </w:r>
      <w:proofErr w:type="spellEnd"/>
      <w:r>
        <w:t xml:space="preserve"> feedback are both substitution modes, meaning their feeling </w:t>
      </w:r>
      <w:proofErr w:type="gramStart"/>
      <w:r>
        <w:t>isn’t</w:t>
      </w:r>
      <w:proofErr w:type="gramEnd"/>
      <w:r>
        <w:t xml:space="preserve"> natural to the user. On the contrary, </w:t>
      </w:r>
      <w:proofErr w:type="spellStart"/>
      <w:r>
        <w:t>mechanotactile</w:t>
      </w:r>
      <w:proofErr w:type="spellEnd"/>
      <w:r>
        <w:t xml:space="preserve"> feedback is modality matched and feels like the body’s natural senses, making it more intuitive. This kind of feedback is also easily detectable and less uncomfortable than vibrations and electricity. In general, however, both shear and normal </w:t>
      </w:r>
      <w:proofErr w:type="spellStart"/>
      <w:r>
        <w:t>mechanotactile</w:t>
      </w:r>
      <w:proofErr w:type="spellEnd"/>
      <w:r>
        <w:t xml:space="preserve"> feedback actuators can be bulky. </w:t>
      </w:r>
      <w:proofErr w:type="spellStart"/>
      <w:r>
        <w:t>Mechanotactile</w:t>
      </w:r>
      <w:proofErr w:type="spellEnd"/>
      <w:r>
        <w:t xml:space="preserve"> feedback allows for more innovation when it comes to actuator design, so the size and intensity of each actuator greatly depends per research study. Overall, normal </w:t>
      </w:r>
      <w:proofErr w:type="spellStart"/>
      <w:r>
        <w:t>mechanotactile</w:t>
      </w:r>
      <w:proofErr w:type="spellEnd"/>
      <w:r>
        <w:t xml:space="preserve"> feedback has been proven to be very effective at displaying pressure and contact forces, while skin stretch feedback is ideal for proprioceptive feedback. The advantages and disadvantages associated with each feedback modality are summarized in </w:t>
      </w:r>
      <w:r>
        <w:rPr>
          <w:b/>
          <w:bCs/>
        </w:rPr>
        <w:t>Table PC.</w:t>
      </w:r>
    </w:p>
    <w:p w14:paraId="516E6BC2" w14:textId="10ED806D" w:rsidR="00A32540" w:rsidRDefault="00A32540" w:rsidP="00F14FF3">
      <w:pPr>
        <w:spacing w:after="0" w:line="240" w:lineRule="auto"/>
        <w:contextualSpacing/>
      </w:pPr>
    </w:p>
    <w:p w14:paraId="7B29613E" w14:textId="77777777" w:rsidR="00C67512" w:rsidRDefault="00C67512" w:rsidP="00C67512">
      <w:pPr>
        <w:spacing w:after="0" w:line="240" w:lineRule="auto"/>
        <w:contextualSpacing/>
        <w:rPr>
          <w:b/>
          <w:bCs/>
        </w:rPr>
      </w:pPr>
      <w:r w:rsidRPr="00635637">
        <w:rPr>
          <w:b/>
          <w:bCs/>
        </w:rPr>
        <w:t>3.</w:t>
      </w:r>
      <w:r>
        <w:rPr>
          <w:b/>
          <w:bCs/>
        </w:rPr>
        <w:t>3</w:t>
      </w:r>
      <w:r w:rsidRPr="00635637">
        <w:rPr>
          <w:b/>
          <w:bCs/>
        </w:rPr>
        <w:t>. Limitations</w:t>
      </w:r>
      <w:r>
        <w:rPr>
          <w:b/>
          <w:bCs/>
        </w:rPr>
        <w:t xml:space="preserve">, </w:t>
      </w:r>
      <w:r w:rsidRPr="00635637">
        <w:rPr>
          <w:b/>
          <w:bCs/>
        </w:rPr>
        <w:t>challenges</w:t>
      </w:r>
      <w:r>
        <w:rPr>
          <w:b/>
          <w:bCs/>
        </w:rPr>
        <w:t xml:space="preserve">, and future work </w:t>
      </w:r>
    </w:p>
    <w:p w14:paraId="7D84779D" w14:textId="77777777" w:rsidR="00C67512" w:rsidRPr="00635637" w:rsidRDefault="00C67512" w:rsidP="00C67512">
      <w:pPr>
        <w:spacing w:after="0" w:line="240" w:lineRule="auto"/>
        <w:contextualSpacing/>
        <w:rPr>
          <w:b/>
          <w:bCs/>
        </w:rPr>
      </w:pPr>
    </w:p>
    <w:p w14:paraId="5DEDB80C" w14:textId="77777777" w:rsidR="00C67512" w:rsidRDefault="00C67512" w:rsidP="00C67512">
      <w:pPr>
        <w:spacing w:after="0" w:line="240" w:lineRule="auto"/>
        <w:contextualSpacing/>
      </w:pPr>
      <w:r>
        <w:t xml:space="preserve">Recent advancements in haptic sensory feedback devices move towards softer devices that are more ergonomic, lightweight, adaptable, and have a small form factor. When designing a wearable sensory feedback device, it is essential to consider the projected users. If the device is aimed at amputees or neurologically impaired people, the device will likely be permanent as studies suggest there is no learning form sensory feedback systems and people are completely reliant on them for sensory information [Damian]. Thus, these devices must be suitable for long term use, light weight, not cumbersome, and cause little to no fatigue or pain to the user [Damian]. These design specifications often pose a challenge to the haptic community. Many of the sensory displays that have been developed are bulky and only suited for in-lab benchtop testing [Schofield]. More efforts should be put into designing devices that can be easily carried by a person for an extended </w:t>
      </w:r>
      <w:proofErr w:type="gramStart"/>
      <w:r>
        <w:t>period of time</w:t>
      </w:r>
      <w:proofErr w:type="gramEnd"/>
      <w:r>
        <w:t xml:space="preserve">. It may also be valuable to assess the effect of extended use of these devices, as most have only been used for limited times in lab environments and there are currently no commercially available sensory feedback displays for those with sensory impairments. Little studies have also been conducted on amputees or impaired patients [7]. To truly grasp the advantages and shortcomings of sensory feedback devices more studies should test on the target user. </w:t>
      </w:r>
    </w:p>
    <w:p w14:paraId="03BA8180" w14:textId="77777777" w:rsidR="00C67512" w:rsidRDefault="00C67512" w:rsidP="00C67512">
      <w:pPr>
        <w:spacing w:after="0" w:line="240" w:lineRule="auto"/>
        <w:contextualSpacing/>
      </w:pPr>
    </w:p>
    <w:p w14:paraId="026490CC" w14:textId="2506B683" w:rsidR="00C67512" w:rsidRDefault="00C67512" w:rsidP="00C67512">
      <w:pPr>
        <w:spacing w:after="0" w:line="240" w:lineRule="auto"/>
        <w:contextualSpacing/>
      </w:pPr>
      <w:r>
        <w:t xml:space="preserve">This paper looked at a variety of sensory feedback devices which used one feedback modality to communicate a sense. However, very little research was found of devices using more than one feedback modality to communicate more than one sensory input. Huang et al. combined vibrotactile and </w:t>
      </w:r>
      <w:proofErr w:type="spellStart"/>
      <w:r>
        <w:t>mechanotactile</w:t>
      </w:r>
      <w:proofErr w:type="spellEnd"/>
      <w:r>
        <w:t xml:space="preserve"> feedback to display force. The two feedback modes were used in conjunction to enhance the stimulus, but not separately [Huang]. Abd et al. designed an armband that could display pressure feedback through pneumatic actuators, and slip feedback using vibrators. Their goal was to have a bimodal haptic armband that can imitate the sensing capabilities of the hand more closely. However, these modes were tested separately and not simultaneously [Abd]. There has been ample research on different sensory feedback devices, the perception of feedback modes, and the spatial interference of each individual mode; but multimodal sensory feedback has not been widely researched. Little to no papers discuss the design of multimodal devices, the spatial interference between modes, or the ability of multimodal feedback to communicate information without confusing the user [Wang, Park]. Naturally, the hand receives multimodal feedback constantly, so the concept of a multimodal sensory display would not be completely alien to the brain [Wang, Park]. This gap presents an </w:t>
      </w:r>
      <w:r>
        <w:lastRenderedPageBreak/>
        <w:t>opportunity for the haptic community to design more complex systems which could better replicate and communicate the sensations of the hand.</w:t>
      </w:r>
    </w:p>
    <w:p w14:paraId="7278CE88" w14:textId="77777777" w:rsidR="00C67512" w:rsidRDefault="00C67512" w:rsidP="00F14FF3">
      <w:pPr>
        <w:spacing w:after="0" w:line="240" w:lineRule="auto"/>
        <w:contextualSpacing/>
      </w:pPr>
    </w:p>
    <w:p w14:paraId="1E4FEDBC" w14:textId="5F00D8DB" w:rsidR="00A32540" w:rsidRDefault="00A32540" w:rsidP="00F14FF3">
      <w:pPr>
        <w:spacing w:after="0" w:line="240" w:lineRule="auto"/>
        <w:contextualSpacing/>
        <w:rPr>
          <w:b/>
          <w:bCs/>
        </w:rPr>
      </w:pPr>
      <w:r w:rsidRPr="00635637">
        <w:rPr>
          <w:b/>
          <w:bCs/>
        </w:rPr>
        <w:t>4. Conclusions</w:t>
      </w:r>
      <w:r w:rsidR="00635637">
        <w:rPr>
          <w:b/>
          <w:bCs/>
        </w:rPr>
        <w:t xml:space="preserve"> and future perspectives</w:t>
      </w:r>
    </w:p>
    <w:p w14:paraId="3E8C3BF9" w14:textId="77777777" w:rsidR="00400BA8" w:rsidRPr="00635637" w:rsidRDefault="00400BA8" w:rsidP="00F14FF3">
      <w:pPr>
        <w:spacing w:after="0" w:line="240" w:lineRule="auto"/>
        <w:contextualSpacing/>
        <w:rPr>
          <w:b/>
          <w:bCs/>
        </w:rPr>
      </w:pPr>
    </w:p>
    <w:p w14:paraId="40949DCD" w14:textId="48925DD2" w:rsidR="00581989" w:rsidRDefault="003C34BA" w:rsidP="00001EE6">
      <w:pPr>
        <w:spacing w:after="0" w:line="240" w:lineRule="auto"/>
        <w:contextualSpacing/>
      </w:pPr>
      <w:r w:rsidRPr="003C34BA">
        <w:t xml:space="preserve">In this </w:t>
      </w:r>
      <w:r w:rsidR="00BB66DB">
        <w:t>literature review</w:t>
      </w:r>
      <w:r w:rsidRPr="003C34BA">
        <w:t xml:space="preserve">, we presented a survey of </w:t>
      </w:r>
      <w:r w:rsidR="003E54BE">
        <w:t>WSG</w:t>
      </w:r>
      <w:r>
        <w:t xml:space="preserve">s, as well as </w:t>
      </w:r>
      <w:r w:rsidR="00001EE6">
        <w:t xml:space="preserve">a survey of sensory transfer devices. </w:t>
      </w:r>
      <w:r w:rsidRPr="003C34BA">
        <w:t>We</w:t>
      </w:r>
      <w:r>
        <w:t xml:space="preserve"> narrowed the scope </w:t>
      </w:r>
      <w:r w:rsidR="003E54BE">
        <w:t xml:space="preserve">of WSGs </w:t>
      </w:r>
      <w:r>
        <w:t xml:space="preserve">to focus on three main </w:t>
      </w:r>
      <w:r w:rsidR="003E54BE">
        <w:t>sensor modes</w:t>
      </w:r>
      <w:r>
        <w:t xml:space="preserve">: temperature, strain, and pressure. </w:t>
      </w:r>
      <w:r w:rsidR="00001EE6" w:rsidRPr="00001EE6">
        <w:t xml:space="preserve">We presented commercially available, DIY, and academic versions of </w:t>
      </w:r>
      <w:r w:rsidR="003E54BE">
        <w:t>WSG</w:t>
      </w:r>
      <w:r w:rsidR="00001EE6" w:rsidRPr="00001EE6">
        <w:t>s that integrate the</w:t>
      </w:r>
      <w:r w:rsidR="00A12811">
        <w:t>se</w:t>
      </w:r>
      <w:r w:rsidR="00001EE6" w:rsidRPr="00001EE6">
        <w:t xml:space="preserve"> sensor</w:t>
      </w:r>
      <w:r w:rsidR="00A12811">
        <w:t>s into a glove form factor</w:t>
      </w:r>
      <w:r w:rsidR="00001EE6" w:rsidRPr="00001EE6">
        <w:t xml:space="preserve">. </w:t>
      </w:r>
      <w:r w:rsidRPr="003C34BA">
        <w:t>We critically analyzed</w:t>
      </w:r>
      <w:r w:rsidR="00001EE6">
        <w:t xml:space="preserve"> </w:t>
      </w:r>
      <w:r w:rsidRPr="003C34BA">
        <w:t>the</w:t>
      </w:r>
      <w:r w:rsidR="00001EE6">
        <w:t xml:space="preserve"> technology used to </w:t>
      </w:r>
      <w:r w:rsidR="003E54BE">
        <w:t>make each sensor on a WSG</w:t>
      </w:r>
      <w:r w:rsidRPr="003C34BA">
        <w:t xml:space="preserve"> and</w:t>
      </w:r>
      <w:r w:rsidR="00001EE6">
        <w:t xml:space="preserve"> </w:t>
      </w:r>
      <w:r w:rsidR="003E54BE">
        <w:t xml:space="preserve">detailed the performance of the sensor to allow for direct comparison. </w:t>
      </w:r>
      <w:r w:rsidR="00936858">
        <w:t>Although this literature review only focus</w:t>
      </w:r>
      <w:r w:rsidR="003E54BE">
        <w:t>es</w:t>
      </w:r>
      <w:r w:rsidR="00936858">
        <w:t xml:space="preserve"> on</w:t>
      </w:r>
      <w:r w:rsidR="0084534B">
        <w:t xml:space="preserve"> sensors used </w:t>
      </w:r>
      <w:r w:rsidR="006C00C0">
        <w:t xml:space="preserve">in </w:t>
      </w:r>
      <w:r w:rsidR="003E54BE">
        <w:t>WSG</w:t>
      </w:r>
      <w:r w:rsidR="006C00C0">
        <w:t>s,</w:t>
      </w:r>
      <w:r w:rsidR="00001EE6">
        <w:t xml:space="preserve"> there are </w:t>
      </w:r>
      <w:r w:rsidR="003E54BE">
        <w:t>more ways</w:t>
      </w:r>
      <w:r w:rsidR="00001EE6">
        <w:t xml:space="preserve"> </w:t>
      </w:r>
      <w:r w:rsidR="00A12811">
        <w:t>to manufacture</w:t>
      </w:r>
      <w:r w:rsidR="00D74525">
        <w:t xml:space="preserve"> temperature, strain, and pressure sensor</w:t>
      </w:r>
      <w:r w:rsidR="003E54BE">
        <w:t>s</w:t>
      </w:r>
      <w:r w:rsidR="00D74525">
        <w:t xml:space="preserve"> that have not been integrated onto a</w:t>
      </w:r>
      <w:r w:rsidR="003E54BE">
        <w:t xml:space="preserve"> WSG</w:t>
      </w:r>
      <w:r w:rsidR="00A12811">
        <w:t xml:space="preserve"> yet. </w:t>
      </w:r>
      <w:r w:rsidR="006C00C0">
        <w:t>T</w:t>
      </w:r>
      <w:r w:rsidR="00A12811">
        <w:t xml:space="preserve">here is room for innovation and improvement </w:t>
      </w:r>
      <w:r w:rsidR="003175EA">
        <w:t>in</w:t>
      </w:r>
      <w:r w:rsidR="00A12811">
        <w:t xml:space="preserve"> </w:t>
      </w:r>
      <w:r w:rsidR="003E54BE">
        <w:t>WSG</w:t>
      </w:r>
      <w:r w:rsidR="003175EA">
        <w:t xml:space="preserve"> technology</w:t>
      </w:r>
      <w:r w:rsidR="006C00C0">
        <w:t xml:space="preserve">, as </w:t>
      </w:r>
      <w:r w:rsidR="003175EA">
        <w:t>stretchable, flexible sensors</w:t>
      </w:r>
      <w:r w:rsidR="006C00C0">
        <w:t xml:space="preserve"> </w:t>
      </w:r>
      <w:r w:rsidR="003E54BE">
        <w:t>have yet to be</w:t>
      </w:r>
      <w:r w:rsidR="006C00C0">
        <w:t xml:space="preserve"> integrated </w:t>
      </w:r>
      <w:r w:rsidR="003175EA">
        <w:t xml:space="preserve">into </w:t>
      </w:r>
      <w:r w:rsidR="003E54BE">
        <w:t>WSG</w:t>
      </w:r>
      <w:r w:rsidR="003175EA">
        <w:t>s. The improved mechanical properties</w:t>
      </w:r>
      <w:r w:rsidR="003E54BE">
        <w:t xml:space="preserve"> of stretchable, flexible sensors</w:t>
      </w:r>
      <w:r w:rsidR="003175EA">
        <w:t xml:space="preserve"> can reduce the thickness of the </w:t>
      </w:r>
      <w:r w:rsidR="003E54BE">
        <w:t>WSG</w:t>
      </w:r>
      <w:r w:rsidR="003175EA">
        <w:t>, increase the user</w:t>
      </w:r>
      <w:r w:rsidR="00F21B62">
        <w:t>’s</w:t>
      </w:r>
      <w:r w:rsidR="003175EA">
        <w:t xml:space="preserve"> comfort, and</w:t>
      </w:r>
      <w:r w:rsidR="00F21B62">
        <w:t xml:space="preserve"> allow the user to interact with their environment in a more natural way.</w:t>
      </w:r>
      <w:r w:rsidR="00FD3C08">
        <w:t xml:space="preserve"> </w:t>
      </w:r>
      <w:r w:rsidR="00F21B62">
        <w:t xml:space="preserve">Regarding the sensory transfer device, </w:t>
      </w:r>
      <w:r w:rsidR="00001EE6" w:rsidRPr="00001EE6">
        <w:t>various methods</w:t>
      </w:r>
      <w:r w:rsidR="00F21B62">
        <w:t xml:space="preserve"> are presented</w:t>
      </w:r>
      <w:r w:rsidR="00001EE6" w:rsidRPr="00001EE6">
        <w:t xml:space="preserve"> to translate sensory information</w:t>
      </w:r>
      <w:r w:rsidR="00F21B62">
        <w:t xml:space="preserve"> </w:t>
      </w:r>
      <w:r w:rsidR="003E54BE">
        <w:t>from</w:t>
      </w:r>
      <w:r w:rsidR="00F21B62">
        <w:t xml:space="preserve"> the hand</w:t>
      </w:r>
      <w:r w:rsidR="00001EE6" w:rsidRPr="00001EE6">
        <w:t xml:space="preserve"> to other parts of the body.</w:t>
      </w:r>
      <w:r w:rsidR="00F21B62">
        <w:t xml:space="preserve"> We presented background information regarding electro cutaneous, vibrotactile, and </w:t>
      </w:r>
      <w:proofErr w:type="spellStart"/>
      <w:r w:rsidR="00F21B62">
        <w:t>mechanotactile</w:t>
      </w:r>
      <w:proofErr w:type="spellEnd"/>
      <w:r w:rsidR="00F21B62">
        <w:t xml:space="preserve"> feedback methods. These feedback mechanisms have had limited success so far and improvements can be made to reduce the size of these mechanisms and increase the cognitive response to distinguish between various stimuli. </w:t>
      </w:r>
      <w:r w:rsidR="00581989">
        <w:t xml:space="preserve">Overall, </w:t>
      </w:r>
      <w:r w:rsidR="003E54BE">
        <w:t>WSG</w:t>
      </w:r>
      <w:r w:rsidR="00581989">
        <w:t xml:space="preserve">s and sensory transfer feedback devices will greatly improve the status quo in prosthetics, rehabilitation devices, and virtual reality applications. </w:t>
      </w:r>
    </w:p>
    <w:p w14:paraId="54E39260" w14:textId="6F7A4421" w:rsidR="00001EE6" w:rsidRDefault="00581989" w:rsidP="00001EE6">
      <w:pPr>
        <w:spacing w:after="0" w:line="240" w:lineRule="auto"/>
        <w:contextualSpacing/>
      </w:pPr>
      <w:r>
        <w:t xml:space="preserve"> </w:t>
      </w:r>
    </w:p>
    <w:p w14:paraId="275AC389" w14:textId="044D33B8" w:rsidR="002E63A8" w:rsidRDefault="002E63A8" w:rsidP="00F14FF3">
      <w:pPr>
        <w:spacing w:after="0" w:line="240" w:lineRule="auto"/>
        <w:contextualSpacing/>
        <w:rPr>
          <w:b/>
          <w:bCs/>
        </w:rPr>
      </w:pPr>
      <w:r>
        <w:rPr>
          <w:b/>
          <w:bCs/>
        </w:rPr>
        <w:t>A</w:t>
      </w:r>
      <w:r w:rsidRPr="002E63A8">
        <w:rPr>
          <w:b/>
          <w:bCs/>
        </w:rPr>
        <w:t>uthorship contribution statemen</w:t>
      </w:r>
      <w:r>
        <w:rPr>
          <w:b/>
          <w:bCs/>
        </w:rPr>
        <w:t>t</w:t>
      </w:r>
    </w:p>
    <w:p w14:paraId="20C5CAC6" w14:textId="77777777" w:rsidR="00400BA8" w:rsidRDefault="00400BA8" w:rsidP="00F14FF3">
      <w:pPr>
        <w:spacing w:after="0" w:line="240" w:lineRule="auto"/>
        <w:contextualSpacing/>
        <w:rPr>
          <w:b/>
          <w:bCs/>
        </w:rPr>
      </w:pPr>
    </w:p>
    <w:p w14:paraId="194E73D3" w14:textId="77777777" w:rsidR="00400BA8" w:rsidRDefault="002E63A8" w:rsidP="00F14FF3">
      <w:pPr>
        <w:spacing w:after="0" w:line="240" w:lineRule="auto"/>
        <w:contextualSpacing/>
      </w:pPr>
      <w:r>
        <w:rPr>
          <w:b/>
          <w:bCs/>
        </w:rPr>
        <w:t xml:space="preserve">Carl Demolder: </w:t>
      </w:r>
      <w:r>
        <w:t xml:space="preserve">Conceptualization, writing – original draft, review, and editing. </w:t>
      </w:r>
    </w:p>
    <w:p w14:paraId="28A26CF3" w14:textId="77777777" w:rsidR="00400BA8" w:rsidRDefault="002E63A8" w:rsidP="00F14FF3">
      <w:pPr>
        <w:spacing w:after="0" w:line="240" w:lineRule="auto"/>
        <w:contextualSpacing/>
      </w:pPr>
      <w:r w:rsidRPr="002E63A8">
        <w:rPr>
          <w:b/>
          <w:bCs/>
        </w:rPr>
        <w:t>Alicia Molina:</w:t>
      </w:r>
      <w:r>
        <w:t xml:space="preserve"> Conceptualization, writing – original draft, review, and editing. </w:t>
      </w:r>
    </w:p>
    <w:p w14:paraId="2F7A65C8" w14:textId="77777777" w:rsidR="00400BA8" w:rsidRDefault="002E63A8" w:rsidP="00F14FF3">
      <w:pPr>
        <w:spacing w:after="0" w:line="240" w:lineRule="auto"/>
        <w:contextualSpacing/>
      </w:pPr>
      <w:r w:rsidRPr="002E63A8">
        <w:rPr>
          <w:b/>
          <w:bCs/>
        </w:rPr>
        <w:t>Frank Hammond:</w:t>
      </w:r>
      <w:r>
        <w:t xml:space="preserve"> Conceptualization, writing – review and editing. </w:t>
      </w:r>
    </w:p>
    <w:p w14:paraId="7C1FCCE8" w14:textId="7A3A73D3" w:rsidR="002E63A8" w:rsidRPr="002E63A8" w:rsidRDefault="002E63A8" w:rsidP="00F14FF3">
      <w:pPr>
        <w:spacing w:after="0" w:line="240" w:lineRule="auto"/>
        <w:contextualSpacing/>
      </w:pPr>
      <w:proofErr w:type="spellStart"/>
      <w:r w:rsidRPr="002E63A8">
        <w:rPr>
          <w:b/>
          <w:bCs/>
        </w:rPr>
        <w:t>Woon</w:t>
      </w:r>
      <w:proofErr w:type="spellEnd"/>
      <w:r w:rsidRPr="002E63A8">
        <w:rPr>
          <w:b/>
          <w:bCs/>
        </w:rPr>
        <w:t>-Hong Yeo:</w:t>
      </w:r>
      <w:r>
        <w:t xml:space="preserve"> Conceptualization, writing – review and editing.</w:t>
      </w:r>
    </w:p>
    <w:p w14:paraId="4B0DA215" w14:textId="77777777" w:rsidR="002E63A8" w:rsidRDefault="002E63A8" w:rsidP="00F14FF3">
      <w:pPr>
        <w:spacing w:after="0" w:line="240" w:lineRule="auto"/>
        <w:contextualSpacing/>
        <w:rPr>
          <w:b/>
          <w:bCs/>
        </w:rPr>
      </w:pPr>
    </w:p>
    <w:p w14:paraId="0BB3DE57" w14:textId="58365524" w:rsidR="007315B2" w:rsidRDefault="00635637" w:rsidP="00F14FF3">
      <w:pPr>
        <w:spacing w:after="0" w:line="240" w:lineRule="auto"/>
        <w:contextualSpacing/>
        <w:rPr>
          <w:b/>
          <w:bCs/>
        </w:rPr>
      </w:pPr>
      <w:r w:rsidRPr="00635637">
        <w:rPr>
          <w:b/>
          <w:bCs/>
        </w:rPr>
        <w:t>Conflict of interests</w:t>
      </w:r>
    </w:p>
    <w:p w14:paraId="376D1F9E" w14:textId="77777777" w:rsidR="00400BA8" w:rsidRPr="00635637" w:rsidRDefault="00400BA8" w:rsidP="00F14FF3">
      <w:pPr>
        <w:spacing w:after="0" w:line="240" w:lineRule="auto"/>
        <w:contextualSpacing/>
        <w:rPr>
          <w:b/>
          <w:bCs/>
        </w:rPr>
      </w:pPr>
    </w:p>
    <w:p w14:paraId="46D95196" w14:textId="74D26B8C" w:rsidR="00635637" w:rsidRDefault="00635637" w:rsidP="00F14FF3">
      <w:pPr>
        <w:spacing w:after="0" w:line="240" w:lineRule="auto"/>
        <w:contextualSpacing/>
      </w:pPr>
      <w:r w:rsidRPr="00635637">
        <w:t>We confirm that there are no known conflicts of interest associated with this publication. There has been no significant financial support for this work that could have influenced its outcome.</w:t>
      </w:r>
    </w:p>
    <w:p w14:paraId="4774D989" w14:textId="77777777" w:rsidR="00635637" w:rsidRDefault="00635637" w:rsidP="00F14FF3">
      <w:pPr>
        <w:spacing w:after="0" w:line="240" w:lineRule="auto"/>
        <w:contextualSpacing/>
      </w:pPr>
    </w:p>
    <w:p w14:paraId="34EE7301" w14:textId="714FF20E" w:rsidR="00A32540" w:rsidRDefault="00A32540" w:rsidP="00F14FF3">
      <w:pPr>
        <w:spacing w:after="0" w:line="240" w:lineRule="auto"/>
        <w:contextualSpacing/>
        <w:rPr>
          <w:b/>
          <w:bCs/>
        </w:rPr>
      </w:pPr>
      <w:r w:rsidRPr="00635637">
        <w:rPr>
          <w:b/>
          <w:bCs/>
        </w:rPr>
        <w:t>Acknowledgements</w:t>
      </w:r>
    </w:p>
    <w:p w14:paraId="2305EF36" w14:textId="77777777" w:rsidR="00343BB5" w:rsidRDefault="00343BB5" w:rsidP="00F14FF3">
      <w:pPr>
        <w:spacing w:after="0" w:line="240" w:lineRule="auto"/>
        <w:contextualSpacing/>
        <w:rPr>
          <w:b/>
          <w:bCs/>
        </w:rPr>
      </w:pPr>
    </w:p>
    <w:p w14:paraId="31D58588" w14:textId="5D40DDAE" w:rsidR="00161C9E" w:rsidRDefault="00635637" w:rsidP="00343BB5">
      <w:pPr>
        <w:spacing w:after="0" w:line="240" w:lineRule="auto"/>
        <w:contextualSpacing/>
      </w:pPr>
      <w:r w:rsidRPr="00635637">
        <w:t>This literature review is s</w:t>
      </w:r>
      <w:r>
        <w:t>upported</w:t>
      </w:r>
      <w:r w:rsidRPr="00635637">
        <w:t xml:space="preserve"> by a</w:t>
      </w:r>
      <w:r w:rsidR="00C67512">
        <w:t xml:space="preserve"> generous</w:t>
      </w:r>
      <w:r w:rsidRPr="00635637">
        <w:t xml:space="preserve"> grant provided by the Shriners Children Hospital in Philadelphia, PA.</w:t>
      </w:r>
      <w:r w:rsidR="00161C9E">
        <w:t xml:space="preserve"> </w:t>
      </w:r>
    </w:p>
    <w:p w14:paraId="51458AAC" w14:textId="12501C42" w:rsidR="00400BA8" w:rsidRDefault="00400BA8">
      <w:r>
        <w:br w:type="page"/>
      </w:r>
    </w:p>
    <w:p w14:paraId="2658BFC8" w14:textId="3E8922DD" w:rsidR="00400BA8" w:rsidRDefault="00400BA8" w:rsidP="00F14FF3">
      <w:pPr>
        <w:spacing w:after="0" w:line="240" w:lineRule="auto"/>
        <w:contextualSpacing/>
        <w:rPr>
          <w:b/>
          <w:bCs/>
        </w:rPr>
      </w:pPr>
      <w:r w:rsidRPr="00400BA8">
        <w:rPr>
          <w:b/>
          <w:bCs/>
        </w:rPr>
        <w:lastRenderedPageBreak/>
        <w:t>References</w:t>
      </w:r>
    </w:p>
    <w:p w14:paraId="1717D0C3" w14:textId="07B08ADC" w:rsidR="00400BA8" w:rsidRDefault="00400BA8" w:rsidP="00F14FF3">
      <w:pPr>
        <w:spacing w:after="0" w:line="240" w:lineRule="auto"/>
        <w:contextualSpacing/>
      </w:pPr>
    </w:p>
    <w:p w14:paraId="529DC018" w14:textId="1DA6808A" w:rsidR="0075027C" w:rsidRPr="0075027C" w:rsidRDefault="00161C9E" w:rsidP="0075027C">
      <w:pPr>
        <w:pStyle w:val="EndNoteBibliography"/>
        <w:spacing w:after="0"/>
      </w:pPr>
      <w:r>
        <w:fldChar w:fldCharType="begin"/>
      </w:r>
      <w:r>
        <w:instrText xml:space="preserve"> ADDIN EN.REFLIST </w:instrText>
      </w:r>
      <w:r>
        <w:fldChar w:fldCharType="separate"/>
      </w:r>
      <w:r w:rsidR="0075027C" w:rsidRPr="0075027C">
        <w:t xml:space="preserve">5DT, F.D.T., 2021. 5DT Data Glove Ultra. p. 5DT Data Glove Ultra. Fifth Dimension Technologies, </w:t>
      </w:r>
      <w:hyperlink r:id="rId9" w:history="1">
        <w:r w:rsidR="0075027C" w:rsidRPr="0075027C">
          <w:rPr>
            <w:rStyle w:val="Hyperlink"/>
          </w:rPr>
          <w:t>https://5dt.com/5dt-data-glove-ultra/</w:t>
        </w:r>
      </w:hyperlink>
      <w:r w:rsidR="0075027C" w:rsidRPr="0075027C">
        <w:t>.</w:t>
      </w:r>
    </w:p>
    <w:p w14:paraId="565C9929" w14:textId="77777777" w:rsidR="0075027C" w:rsidRPr="0075027C" w:rsidRDefault="0075027C" w:rsidP="0075027C">
      <w:pPr>
        <w:pStyle w:val="EndNoteBibliography"/>
        <w:spacing w:after="0"/>
      </w:pPr>
      <w:r w:rsidRPr="0075027C">
        <w:t>Ahmed, M.A., Zaidan, B.B., Zaidan, A.A., Salih, M.M., Lakulu, M.M.b., 2018. A Review on Systems-Based Sensory Gloves for Sign Language Recognition State of the Art between 2007 and 2017. Sensors 18(7), 2208.</w:t>
      </w:r>
    </w:p>
    <w:p w14:paraId="5E54814E" w14:textId="77777777" w:rsidR="0075027C" w:rsidRPr="0075027C" w:rsidRDefault="0075027C" w:rsidP="0075027C">
      <w:pPr>
        <w:pStyle w:val="EndNoteBibliography"/>
        <w:spacing w:after="0"/>
      </w:pPr>
      <w:r w:rsidRPr="0075027C">
        <w:t>Amit, M., Chukoskie, L., Skalsky, A.J., Garudadri, H., Ng, T.N., 2020. Flexible Pressure Sensors for Objective Assessment of Motor Disorders. Advanced Functional Materials 30(20), 1905241.</w:t>
      </w:r>
    </w:p>
    <w:p w14:paraId="4C51C106" w14:textId="77777777" w:rsidR="0075027C" w:rsidRPr="0075027C" w:rsidRDefault="0075027C" w:rsidP="0075027C">
      <w:pPr>
        <w:pStyle w:val="EndNoteBibliography"/>
        <w:spacing w:after="0"/>
      </w:pPr>
      <w:r w:rsidRPr="0075027C">
        <w:t>Amjadi, M., Pichitpajongkit, A., Lee, S., Ryu, S., Park, I., 2014. Highly Stretchable and Sensitive Strain Sensor Based on Silver Nanowire–Elastomer Nanocomposite. ACS Nano 8(5), 5154-5163.</w:t>
      </w:r>
    </w:p>
    <w:p w14:paraId="669C28A5" w14:textId="77777777" w:rsidR="0075027C" w:rsidRPr="0075027C" w:rsidRDefault="0075027C" w:rsidP="0075027C">
      <w:pPr>
        <w:pStyle w:val="EndNoteBibliography"/>
        <w:spacing w:after="0"/>
      </w:pPr>
      <w:r w:rsidRPr="0075027C">
        <w:t>Atalay, O., Atalay, A., Gafford, J., Walsh, C., 2018. A Highly Sensitive Capacitive-Based Soft Pressure Sensor Based on a Conductive Fabric and a Microporous Dielectric Layer. Advanced Materials Technologies 3(1), 1700237.</w:t>
      </w:r>
    </w:p>
    <w:p w14:paraId="28622FF4" w14:textId="77777777" w:rsidR="0075027C" w:rsidRPr="0075027C" w:rsidRDefault="0075027C" w:rsidP="0075027C">
      <w:pPr>
        <w:pStyle w:val="EndNoteBibliography"/>
        <w:spacing w:after="0"/>
      </w:pPr>
      <w:r w:rsidRPr="0075027C">
        <w:t>Barfidokht, A., Mishra, R.K., Seenivasan, R., Liu, S., Hubble, L.J., Wang, J., Hall, D.A., 2019. Wearable electrochemical glove-based sensor for rapid and on-site detection of fentanyl. Sensors and Actuators B: Chemical 296, 126422.</w:t>
      </w:r>
    </w:p>
    <w:p w14:paraId="22259BA3" w14:textId="77777777" w:rsidR="0075027C" w:rsidRPr="0075027C" w:rsidRDefault="0075027C" w:rsidP="0075027C">
      <w:pPr>
        <w:pStyle w:val="EndNoteBibliography"/>
        <w:spacing w:after="0"/>
      </w:pPr>
      <w:r w:rsidRPr="0075027C">
        <w:t>Bariya, M., Li, L., Ghattamaneni, R., Ahn, C.H., Nyein, H.Y.Y., Tai, L.-C., Javey, A., 2020. Glove-based sensors for multimodal monitoring of natural sweat. Science Advances 6(35), eabb8308.</w:t>
      </w:r>
    </w:p>
    <w:p w14:paraId="353C69BD" w14:textId="48A1C64D" w:rsidR="0075027C" w:rsidRPr="0075027C" w:rsidRDefault="0075027C" w:rsidP="0075027C">
      <w:pPr>
        <w:pStyle w:val="EndNoteBibliography"/>
        <w:spacing w:after="0"/>
      </w:pPr>
      <w:r w:rsidRPr="0075027C">
        <w:t xml:space="preserve">BeBop, 2021. BeBop Forte Data Gloves. p. BeBop ARVR Data Glove. Bebop Sensors, </w:t>
      </w:r>
      <w:hyperlink r:id="rId10" w:history="1">
        <w:r w:rsidRPr="0075027C">
          <w:rPr>
            <w:rStyle w:val="Hyperlink"/>
          </w:rPr>
          <w:t>https://bebopsensors.com/arvr/</w:t>
        </w:r>
      </w:hyperlink>
      <w:r w:rsidRPr="0075027C">
        <w:t>.</w:t>
      </w:r>
    </w:p>
    <w:p w14:paraId="7C87EB08" w14:textId="77777777" w:rsidR="0075027C" w:rsidRPr="0075027C" w:rsidRDefault="0075027C" w:rsidP="0075027C">
      <w:pPr>
        <w:pStyle w:val="EndNoteBibliography"/>
        <w:spacing w:after="0"/>
      </w:pPr>
      <w:r w:rsidRPr="0075027C">
        <w:t>Benchoff, B., 2011. Emulating a Marching Band with Wearable Instruments. p. Emulating a Marching Band with Wearable Instruments. Hackaday, Hackaday.com.</w:t>
      </w:r>
    </w:p>
    <w:p w14:paraId="7CB7A84C" w14:textId="6E33D2D0" w:rsidR="0075027C" w:rsidRPr="0075027C" w:rsidRDefault="0075027C" w:rsidP="0075027C">
      <w:pPr>
        <w:pStyle w:val="EndNoteBibliography"/>
        <w:spacing w:after="0"/>
      </w:pPr>
      <w:r w:rsidRPr="0075027C">
        <w:t xml:space="preserve">CaptoGlove, 2020. CaptoGlove Business-Single. p. CaptoGlove is a wireless wearable hand machie interface. CaptoGlove, </w:t>
      </w:r>
      <w:hyperlink r:id="rId11" w:history="1">
        <w:r w:rsidRPr="0075027C">
          <w:rPr>
            <w:rStyle w:val="Hyperlink"/>
          </w:rPr>
          <w:t>www.captoglove.com</w:t>
        </w:r>
      </w:hyperlink>
      <w:r w:rsidRPr="0075027C">
        <w:t>.</w:t>
      </w:r>
    </w:p>
    <w:p w14:paraId="0E8B4C3B" w14:textId="77777777" w:rsidR="0075027C" w:rsidRPr="0075027C" w:rsidRDefault="0075027C" w:rsidP="0075027C">
      <w:pPr>
        <w:pStyle w:val="EndNoteBibliography"/>
        <w:spacing w:after="0"/>
      </w:pPr>
      <w:r w:rsidRPr="0075027C">
        <w:t>Carbonaro, N., Mura, G.D., Lorussi, F., Paradiso, R., Rossi, D.D., Tognetti, A., 2014. Exploiting Wearable Goniometer Technology for Motion Sensing Gloves. IEEE Journal of Biomedical and Health Informatics 18(6), 1788-1795.</w:t>
      </w:r>
    </w:p>
    <w:p w14:paraId="45084410" w14:textId="77777777" w:rsidR="0075027C" w:rsidRPr="0075027C" w:rsidRDefault="0075027C" w:rsidP="0075027C">
      <w:pPr>
        <w:pStyle w:val="EndNoteBibliography"/>
        <w:spacing w:after="0"/>
      </w:pPr>
      <w:r w:rsidRPr="0075027C">
        <w:t>Chen, S., Lou, Z., Chen, D., Jiang, K., Shen, G., 2016. Polymer-Enhanced Highly Stretchable Conductive Fiber Strain Sensor Used for Electronic Data Gloves. Advanced Materials Technologies 1(7), 1600136.</w:t>
      </w:r>
    </w:p>
    <w:p w14:paraId="57DC8B34" w14:textId="77777777" w:rsidR="0075027C" w:rsidRPr="0075027C" w:rsidRDefault="0075027C" w:rsidP="0075027C">
      <w:pPr>
        <w:pStyle w:val="EndNoteBibliography"/>
        <w:spacing w:after="0"/>
      </w:pPr>
      <w:r w:rsidRPr="0075027C">
        <w:t>Chen, W., Yu, C., Tu, C., Lyu, Z., Tang, J., Ou, S., Fu, Y., Xue, Z., 2020. A Survey on Hand Pose Estimation with Wearable Sensors and Computer-Vision-Based Methods. Sensors 20(4), 1074.</w:t>
      </w:r>
    </w:p>
    <w:p w14:paraId="2785BEAA" w14:textId="77777777" w:rsidR="0075027C" w:rsidRPr="0075027C" w:rsidRDefault="0075027C" w:rsidP="0075027C">
      <w:pPr>
        <w:pStyle w:val="EndNoteBibliography"/>
        <w:spacing w:after="0"/>
      </w:pPr>
      <w:r w:rsidRPr="0075027C">
        <w:t>Chen, X., Gong, L., Wei, L., Yeh, S.C., Xu, L.D., Zheng, L., Zou, Z., 2021. A Wearable Hand Rehabilitation System With Soft Gloves. IEEE Transactions on Industrial Informatics 17(2), 943-952.</w:t>
      </w:r>
    </w:p>
    <w:p w14:paraId="2F11BB1C" w14:textId="77777777" w:rsidR="0075027C" w:rsidRPr="0075027C" w:rsidRDefault="0075027C" w:rsidP="0075027C">
      <w:pPr>
        <w:pStyle w:val="EndNoteBibliography"/>
        <w:spacing w:after="0"/>
      </w:pPr>
      <w:r w:rsidRPr="0075027C">
        <w:t>Chortos, A., Liu, J., Bao, Z., 2016. Pursuing prosthetic electronic skin. Nature Materials 15(9), 937-950.</w:t>
      </w:r>
    </w:p>
    <w:p w14:paraId="60ED6D0D" w14:textId="77777777" w:rsidR="0075027C" w:rsidRPr="0075027C" w:rsidRDefault="0075027C" w:rsidP="0075027C">
      <w:pPr>
        <w:pStyle w:val="EndNoteBibliography"/>
        <w:spacing w:after="0"/>
      </w:pPr>
      <w:r w:rsidRPr="0075027C">
        <w:t>Damian, D.D., Martinez, H., Dermitzakis, K., Hernandez-Arieta, A., Pfeifer, R., 2010. Artificial ridged skin for slippage speed detection in prosthetic hand applications. 2010 IEEE/RSJ International Conference on Intelligent Robots and Systems, pp. 904-909.</w:t>
      </w:r>
    </w:p>
    <w:p w14:paraId="6C8EF108" w14:textId="6B3298F3" w:rsidR="0075027C" w:rsidRPr="0075027C" w:rsidRDefault="0075027C" w:rsidP="0075027C">
      <w:pPr>
        <w:pStyle w:val="EndNoteBibliography"/>
        <w:spacing w:after="0"/>
      </w:pPr>
      <w:r w:rsidRPr="0075027C">
        <w:t xml:space="preserve">DanielE58, 2021. Arduino Wearable Keyboard Glove. p. Arduino Wearable Keyboard Glove. </w:t>
      </w:r>
      <w:hyperlink r:id="rId12" w:history="1">
        <w:r w:rsidRPr="0075027C">
          <w:rPr>
            <w:rStyle w:val="Hyperlink"/>
          </w:rPr>
          <w:t>www.instructables.com</w:t>
        </w:r>
      </w:hyperlink>
      <w:r w:rsidRPr="0075027C">
        <w:t>, Instructables Circuits.</w:t>
      </w:r>
    </w:p>
    <w:p w14:paraId="197E9757" w14:textId="77777777" w:rsidR="0075027C" w:rsidRPr="0075027C" w:rsidRDefault="0075027C" w:rsidP="0075027C">
      <w:pPr>
        <w:pStyle w:val="EndNoteBibliography"/>
        <w:spacing w:after="0"/>
      </w:pPr>
      <w:r w:rsidRPr="0075027C">
        <w:lastRenderedPageBreak/>
        <w:t>Dipietro, L., Sabatini, A.M., Dario, P., 2008. A Survey of Glove-Based Systems and Their Applications. IEEE Transactions on Systems, Man, and Cybernetics, Part C (Applications and Reviews) 38(4), 461-482.</w:t>
      </w:r>
    </w:p>
    <w:p w14:paraId="05780C7A" w14:textId="77777777" w:rsidR="0075027C" w:rsidRPr="0075027C" w:rsidRDefault="0075027C" w:rsidP="0075027C">
      <w:pPr>
        <w:pStyle w:val="EndNoteBibliography"/>
        <w:spacing w:after="0"/>
      </w:pPr>
      <w:r w:rsidRPr="0075027C">
        <w:t>Donaldson, W., 2021. Flex Sensor Glove. p. Flex Sensor Glove Used To Control Robotic Arm. Instructables.com, Instructables Circuits.</w:t>
      </w:r>
    </w:p>
    <w:p w14:paraId="6D001379" w14:textId="725CF538" w:rsidR="0075027C" w:rsidRPr="0075027C" w:rsidRDefault="0075027C" w:rsidP="0075027C">
      <w:pPr>
        <w:pStyle w:val="EndNoteBibliography"/>
        <w:spacing w:after="0"/>
      </w:pPr>
      <w:r w:rsidRPr="0075027C">
        <w:t xml:space="preserve">Emcnany, 2021. Interactive-Gloves. p. Interactive Gloves to be used as a general I/O device. Instructables Circuits, </w:t>
      </w:r>
      <w:hyperlink r:id="rId13" w:history="1">
        <w:r w:rsidRPr="0075027C">
          <w:rPr>
            <w:rStyle w:val="Hyperlink"/>
          </w:rPr>
          <w:t>www.instructables.com</w:t>
        </w:r>
      </w:hyperlink>
      <w:r w:rsidRPr="0075027C">
        <w:t>.</w:t>
      </w:r>
    </w:p>
    <w:p w14:paraId="77DE5513" w14:textId="4E076785" w:rsidR="0075027C" w:rsidRPr="0075027C" w:rsidRDefault="0075027C" w:rsidP="0075027C">
      <w:pPr>
        <w:pStyle w:val="EndNoteBibliography"/>
        <w:spacing w:after="0"/>
      </w:pPr>
      <w:r w:rsidRPr="0075027C">
        <w:t xml:space="preserve">Flexpoint, 2021. Flexpoint USB Glove Kit. p. USB Glove Kit. Flexpoint Sensor Systems, </w:t>
      </w:r>
      <w:hyperlink r:id="rId14" w:history="1">
        <w:r w:rsidRPr="0075027C">
          <w:rPr>
            <w:rStyle w:val="Hyperlink"/>
          </w:rPr>
          <w:t>https://www.flexpoint.com/usbglovekit</w:t>
        </w:r>
      </w:hyperlink>
      <w:r w:rsidRPr="0075027C">
        <w:t>.</w:t>
      </w:r>
    </w:p>
    <w:p w14:paraId="38A5F8AF" w14:textId="77777777" w:rsidR="0075027C" w:rsidRPr="0075027C" w:rsidRDefault="0075027C" w:rsidP="0075027C">
      <w:pPr>
        <w:pStyle w:val="EndNoteBibliography"/>
        <w:spacing w:after="0"/>
      </w:pPr>
      <w:r w:rsidRPr="0075027C">
        <w:t>Francés, L., Morer, P., Rodriguez, M.I., Cazón, A., 2019. Design and Development of a Low-Cost Wearable Glove to Track Forces Exerted by Workers in Car Assembly Lines. Sensors 19(2).</w:t>
      </w:r>
    </w:p>
    <w:p w14:paraId="4F2C5751" w14:textId="77777777" w:rsidR="0075027C" w:rsidRPr="0075027C" w:rsidRDefault="0075027C" w:rsidP="0075027C">
      <w:pPr>
        <w:pStyle w:val="EndNoteBibliography"/>
        <w:spacing w:after="0"/>
      </w:pPr>
      <w:r w:rsidRPr="0075027C">
        <w:t>Francisco, E., 2020. How the "Failed" Nintendo Power Glove Found an Unexpected Second Life. p. Nintendo Power Glove. Inverse, Inverse.com.</w:t>
      </w:r>
    </w:p>
    <w:p w14:paraId="25F67A6E" w14:textId="77777777" w:rsidR="0075027C" w:rsidRPr="0075027C" w:rsidRDefault="0075027C" w:rsidP="0075027C">
      <w:pPr>
        <w:pStyle w:val="EndNoteBibliography"/>
        <w:spacing w:after="0"/>
      </w:pPr>
      <w:r w:rsidRPr="0075027C">
        <w:t>Freedman, Z., 2016. Project Grip - Parametric Data Glove. pp. Project Grip - Parametric Data Glove. MakerBot Thingverse, thingverse.com.</w:t>
      </w:r>
    </w:p>
    <w:p w14:paraId="1B0C4087" w14:textId="61E49D65" w:rsidR="0075027C" w:rsidRPr="0075027C" w:rsidRDefault="0075027C" w:rsidP="0075027C">
      <w:pPr>
        <w:pStyle w:val="EndNoteBibliography"/>
        <w:spacing w:after="0"/>
      </w:pPr>
      <w:r w:rsidRPr="0075027C">
        <w:t xml:space="preserve">Freire, R., 2021a. DIY Glove Controller With E-Textile Sensors. pp. DIY Glove Controller With E-Textile Sensors. Instructables Circuits, </w:t>
      </w:r>
      <w:hyperlink r:id="rId15" w:history="1">
        <w:r w:rsidRPr="0075027C">
          <w:rPr>
            <w:rStyle w:val="Hyperlink"/>
          </w:rPr>
          <w:t>www.instructables.com</w:t>
        </w:r>
      </w:hyperlink>
      <w:r w:rsidRPr="0075027C">
        <w:t>.</w:t>
      </w:r>
    </w:p>
    <w:p w14:paraId="10F69360" w14:textId="6FEEF5EC" w:rsidR="0075027C" w:rsidRPr="0075027C" w:rsidRDefault="0075027C" w:rsidP="0075027C">
      <w:pPr>
        <w:pStyle w:val="EndNoteBibliography"/>
        <w:spacing w:after="0"/>
      </w:pPr>
      <w:r w:rsidRPr="0075027C">
        <w:t xml:space="preserve">Freire, R., 2021b. Extextile VR Gloves for Vive Tracker. p. Extextile VR Gloves for Vive Tracker. Instructables, </w:t>
      </w:r>
      <w:hyperlink r:id="rId16" w:history="1">
        <w:r w:rsidRPr="0075027C">
          <w:rPr>
            <w:rStyle w:val="Hyperlink"/>
          </w:rPr>
          <w:t>https://www.instructables.com/Etextile-VR-Gloves-for-Vive-Tracker/</w:t>
        </w:r>
      </w:hyperlink>
      <w:r w:rsidRPr="0075027C">
        <w:t>.</w:t>
      </w:r>
    </w:p>
    <w:p w14:paraId="60AE48CD" w14:textId="77777777" w:rsidR="0075027C" w:rsidRPr="0075027C" w:rsidRDefault="0075027C" w:rsidP="0075027C">
      <w:pPr>
        <w:pStyle w:val="EndNoteBibliography"/>
        <w:spacing w:after="0"/>
      </w:pPr>
      <w:r w:rsidRPr="0075027C">
        <w:t>Gao, Y., Ota, H., Schaler, E.W., Chen, K., Zhao, A., Gao, W., Fahad, H.M., Leng, Y., Zheng, A., Xiong, F., Zhang, C., Tai, L.-C., Zhao, P., Fearing, R.S., Javey, A., 2017. Wearable Microfluidic Diaphragm Pressure Sensor for Health and Tactile Touch Monitoring. Advanced Materials 29(39), 1701985.</w:t>
      </w:r>
    </w:p>
    <w:p w14:paraId="3F686045" w14:textId="77777777" w:rsidR="0075027C" w:rsidRPr="0075027C" w:rsidRDefault="0075027C" w:rsidP="0075027C">
      <w:pPr>
        <w:pStyle w:val="EndNoteBibliography"/>
        <w:spacing w:after="0"/>
      </w:pPr>
      <w:r w:rsidRPr="0075027C">
        <w:t>Guide, R.S., 2021. What is Sensory Impairment. p. What is Sensory Impairement. Reading Services Guide, reading.gov.uk.</w:t>
      </w:r>
    </w:p>
    <w:p w14:paraId="7DA2CE30" w14:textId="77777777" w:rsidR="0075027C" w:rsidRPr="0075027C" w:rsidRDefault="0075027C" w:rsidP="0075027C">
      <w:pPr>
        <w:pStyle w:val="EndNoteBibliography"/>
        <w:spacing w:after="0"/>
      </w:pPr>
      <w:r w:rsidRPr="0075027C">
        <w:t>Hammond, F.L., Mengüç, Y., Wood, R.J., 2014. Toward a modular soft sensor-embedded glove for human hand motion and tactile pressure measurement. 2014 IEEE/RSJ International Conference on Intelligent Robots and Systems, pp. 4000-4007.</w:t>
      </w:r>
    </w:p>
    <w:p w14:paraId="0C29FB1F" w14:textId="77777777" w:rsidR="0075027C" w:rsidRPr="0075027C" w:rsidRDefault="0075027C" w:rsidP="0075027C">
      <w:pPr>
        <w:pStyle w:val="EndNoteBibliography"/>
        <w:spacing w:after="0"/>
      </w:pPr>
      <w:r w:rsidRPr="0075027C">
        <w:t>Hughes, J., Spielberg, A., Chounlakone, M., Chang, G., Matusik, W., Rus, D., 2020. A Simple, Inexpensive, Wearable Glove with Hybrid Resistive-Pressure Sensors for Computational Sensing, Proprioception, and Task Identification. Advanced Intelligent Systems 2(6), 2000002.</w:t>
      </w:r>
    </w:p>
    <w:p w14:paraId="569F8EBE" w14:textId="77777777" w:rsidR="0075027C" w:rsidRPr="0075027C" w:rsidRDefault="0075027C" w:rsidP="0075027C">
      <w:pPr>
        <w:pStyle w:val="EndNoteBibliography"/>
        <w:spacing w:after="0"/>
      </w:pPr>
      <w:r w:rsidRPr="0075027C">
        <w:t>Jeong, Y.R., Park, H., Jin, S.W., Hong, S.Y., Lee, S.-S., Ha, J.S., 2015. Highly Stretchable and Sensitive Strain Sensors Using Fragmentized Graphene Foam. Advanced Functional Materials 25(27), 4228-4236.</w:t>
      </w:r>
    </w:p>
    <w:p w14:paraId="19D72BFD" w14:textId="77777777" w:rsidR="0075027C" w:rsidRPr="0075027C" w:rsidRDefault="0075027C" w:rsidP="0075027C">
      <w:pPr>
        <w:pStyle w:val="EndNoteBibliography"/>
        <w:spacing w:after="0"/>
      </w:pPr>
      <w:r w:rsidRPr="0075027C">
        <w:t>Ji, S., Jang, J., Hwang, J.C., Lee, Y., Lee, J.-H., Park, J.-U., 2020. Amorphous Oxide Semiconductor Transistors with Air Dielectrics for Transparent and Wearable Pressure Sensor Arrays. Advanced Materials Technologies 5(2), 1900928.</w:t>
      </w:r>
    </w:p>
    <w:p w14:paraId="48DBDB9B" w14:textId="77777777" w:rsidR="0075027C" w:rsidRPr="0075027C" w:rsidRDefault="0075027C" w:rsidP="0075027C">
      <w:pPr>
        <w:pStyle w:val="EndNoteBibliography"/>
        <w:spacing w:after="0"/>
      </w:pPr>
      <w:r w:rsidRPr="0075027C">
        <w:t>Khan, H., Razmjou, A., Ebrahimi Warkiani, M., Kottapalli, A., Asadnia, M., 2018. Sensitive and Flexible Polymeric Strain Sensor for Accurate Human Motion Monitoring. Sensors 18(2), 418.</w:t>
      </w:r>
    </w:p>
    <w:p w14:paraId="190E4C1C" w14:textId="77777777" w:rsidR="0075027C" w:rsidRPr="0075027C" w:rsidRDefault="0075027C" w:rsidP="0075027C">
      <w:pPr>
        <w:pStyle w:val="EndNoteBibliography"/>
        <w:spacing w:after="0"/>
      </w:pPr>
      <w:r w:rsidRPr="0075027C">
        <w:t>Kim, H.-J., Thukral, A., Yu, C., 2018. Highly Sensitive and Very Stretchable Strain Sensor Based on a Rubbery Semiconductor. ACS Applied Materials &amp; Interfaces 10(5), 5000-5006.</w:t>
      </w:r>
    </w:p>
    <w:p w14:paraId="631AFB1F" w14:textId="77777777" w:rsidR="0075027C" w:rsidRPr="0075027C" w:rsidRDefault="0075027C" w:rsidP="0075027C">
      <w:pPr>
        <w:pStyle w:val="EndNoteBibliography"/>
        <w:spacing w:after="0"/>
      </w:pPr>
      <w:r w:rsidRPr="0075027C">
        <w:t>Kim, J., Lee, M., Shim, H.J., Ghaffari, R., Cho, H.R., Son, D., Jung, Y.H., Soh, M., Choi, C., Jung, S., Chu, K., Jeon, D., Lee, S.-T., Kim, J.H., Choi, S.H., Hyeon, T., Kim, D.-H., 2014. Stretchable silicon nanoribbon electronics for skin prosthesis. Nature Communications 5(1), 5747.</w:t>
      </w:r>
    </w:p>
    <w:p w14:paraId="24BFF4C6" w14:textId="77777777" w:rsidR="0075027C" w:rsidRPr="0075027C" w:rsidRDefault="0075027C" w:rsidP="0075027C">
      <w:pPr>
        <w:pStyle w:val="EndNoteBibliography"/>
        <w:spacing w:after="0"/>
      </w:pPr>
      <w:r w:rsidRPr="0075027C">
        <w:lastRenderedPageBreak/>
        <w:t>Kim, M.K., Parasuraman, R.N., Wang, L., Park, Y., Kim, B., Lee, S.J., Lu, N., Min, B.-C., Lee, C.H., 2019. Soft-packaged sensory glove system for human-like natural interaction and control of prosthetic hands. NPG Asia Materials 11(1), 43.</w:t>
      </w:r>
    </w:p>
    <w:p w14:paraId="45543E13" w14:textId="77777777" w:rsidR="0075027C" w:rsidRPr="0075027C" w:rsidRDefault="0075027C" w:rsidP="0075027C">
      <w:pPr>
        <w:pStyle w:val="EndNoteBibliography"/>
        <w:spacing w:after="0"/>
      </w:pPr>
      <w:r w:rsidRPr="0075027C">
        <w:t>Lee, J., Kim, D.W., Chun, S., Song, J.H., Yoo, E.S., Kim, J.K., Pang, C., 2020. Intrinsically Strain-Insensitive, Hyperelastic Temperature-Sensing Fiber with Compressed Micro-Wrinkles for Integrated Textronics. Advanced Materials Technologies 5(5), 2000073.</w:t>
      </w:r>
    </w:p>
    <w:p w14:paraId="254DD88E" w14:textId="77777777" w:rsidR="0075027C" w:rsidRPr="0075027C" w:rsidRDefault="0075027C" w:rsidP="0075027C">
      <w:pPr>
        <w:pStyle w:val="EndNoteBibliography"/>
        <w:spacing w:after="0"/>
      </w:pPr>
      <w:r w:rsidRPr="0075027C">
        <w:t>Li, P., Anwar Ali, H.P., Cheng, W., Yang, J., Tee, B.C.K., 2020a. Bioinspired Prosthetic Interfaces. Advanced Materials Technologies 5(3), 1900856.</w:t>
      </w:r>
    </w:p>
    <w:p w14:paraId="4F63D9DD" w14:textId="77777777" w:rsidR="0075027C" w:rsidRPr="0075027C" w:rsidRDefault="0075027C" w:rsidP="0075027C">
      <w:pPr>
        <w:pStyle w:val="EndNoteBibliography"/>
        <w:spacing w:after="0"/>
      </w:pPr>
      <w:r w:rsidRPr="0075027C">
        <w:t>Li, Y., Zheng, C., Liu, S., Huang, L., Fang, T., Li, J.X., Xu, F., Li, F., 2020b. Smart Glove Integrated with Tunable MWNTs/PDMS Fibers Made of a One-Step Extrusion Method for Finger Dexterity, Gesture, and Temperature Recognition. ACS Applied Materials &amp; Interfaces 12(21), 23764-23773.</w:t>
      </w:r>
    </w:p>
    <w:p w14:paraId="42E122C5" w14:textId="38B5C3AC" w:rsidR="0075027C" w:rsidRPr="0075027C" w:rsidRDefault="0075027C" w:rsidP="0075027C">
      <w:pPr>
        <w:pStyle w:val="EndNoteBibliography"/>
        <w:spacing w:after="0"/>
      </w:pPr>
      <w:r w:rsidRPr="0075027C">
        <w:t xml:space="preserve">Luke's, S., 2021. Loss of Sensation: Safety Tips. p. Loss of Sensation: Safety Tips. Saint Luke's, </w:t>
      </w:r>
      <w:hyperlink r:id="rId17" w:history="1">
        <w:r w:rsidRPr="0075027C">
          <w:rPr>
            <w:rStyle w:val="Hyperlink"/>
          </w:rPr>
          <w:t>www.saintlukeskc.org</w:t>
        </w:r>
      </w:hyperlink>
      <w:r w:rsidRPr="0075027C">
        <w:t>.</w:t>
      </w:r>
    </w:p>
    <w:p w14:paraId="59228BD7" w14:textId="77777777" w:rsidR="0075027C" w:rsidRPr="0075027C" w:rsidRDefault="0075027C" w:rsidP="0075027C">
      <w:pPr>
        <w:pStyle w:val="EndNoteBibliography"/>
        <w:spacing w:after="0"/>
      </w:pPr>
      <w:r w:rsidRPr="0075027C">
        <w:t>Manus-VR, 2021. Manus VR Prime II. pp. Manus-VR Prime II Haptic Manus-VR, Manus-VR.com.</w:t>
      </w:r>
    </w:p>
    <w:p w14:paraId="01EF67B3" w14:textId="77777777" w:rsidR="0075027C" w:rsidRPr="0075027C" w:rsidRDefault="0075027C" w:rsidP="0075027C">
      <w:pPr>
        <w:pStyle w:val="EndNoteBibliography"/>
        <w:spacing w:after="0"/>
      </w:pPr>
      <w:r w:rsidRPr="0075027C">
        <w:t>McCann, M.E., Waters P Fau - Goumnerova, L.C., Goumnerova Lc Fau - Berde, C., Berde, C., Self-mutilation in young children following brachial plexus birth injury(0304-3959 (Print)).</w:t>
      </w:r>
    </w:p>
    <w:p w14:paraId="75D83016" w14:textId="77777777" w:rsidR="0075027C" w:rsidRPr="0075027C" w:rsidRDefault="0075027C" w:rsidP="0075027C">
      <w:pPr>
        <w:pStyle w:val="EndNoteBibliography"/>
        <w:spacing w:after="0"/>
      </w:pPr>
      <w:r w:rsidRPr="0075027C">
        <w:t>McCaw, J.C.S., Yuen, M.C., Kramer-Bottiglio, R., 2018. Sensory Glove for Dynamic Hand Proprioception and Tactile Sensing.</w:t>
      </w:r>
    </w:p>
    <w:p w14:paraId="4ECE8C64" w14:textId="2316DACE" w:rsidR="0075027C" w:rsidRPr="0075027C" w:rsidRDefault="0075027C" w:rsidP="0075027C">
      <w:pPr>
        <w:pStyle w:val="EndNoteBibliography"/>
        <w:spacing w:after="0"/>
      </w:pPr>
      <w:r w:rsidRPr="0075027C">
        <w:t xml:space="preserve">MimuGloves, 2021. Mimu-Gloves. p. Mimu Gloves. Mimu Gloves, </w:t>
      </w:r>
      <w:hyperlink r:id="rId18" w:history="1">
        <w:r w:rsidRPr="0075027C">
          <w:rPr>
            <w:rStyle w:val="Hyperlink"/>
          </w:rPr>
          <w:t>www.mimugloves.com</w:t>
        </w:r>
      </w:hyperlink>
      <w:r w:rsidRPr="0075027C">
        <w:t>.</w:t>
      </w:r>
    </w:p>
    <w:p w14:paraId="3512CE4C" w14:textId="4F6A9EA4" w:rsidR="0075027C" w:rsidRPr="0075027C" w:rsidRDefault="0075027C" w:rsidP="0075027C">
      <w:pPr>
        <w:pStyle w:val="EndNoteBibliography"/>
        <w:spacing w:after="0"/>
      </w:pPr>
      <w:r w:rsidRPr="0075027C">
        <w:t xml:space="preserve">Neofect, 2021. Smart Glove for Home. p. Smart Glove for Home using Samsung Tablet. Neofect USA, </w:t>
      </w:r>
      <w:hyperlink r:id="rId19" w:history="1">
        <w:r w:rsidRPr="0075027C">
          <w:rPr>
            <w:rStyle w:val="Hyperlink"/>
          </w:rPr>
          <w:t>https://shop.neofect.com/products/neofect-smart-glove</w:t>
        </w:r>
      </w:hyperlink>
      <w:r w:rsidRPr="0075027C">
        <w:t>.</w:t>
      </w:r>
    </w:p>
    <w:p w14:paraId="4C7D8CD2" w14:textId="77777777" w:rsidR="0075027C" w:rsidRPr="0075027C" w:rsidRDefault="0075027C" w:rsidP="0075027C">
      <w:pPr>
        <w:pStyle w:val="EndNoteBibliography"/>
        <w:spacing w:after="0"/>
      </w:pPr>
      <w:r w:rsidRPr="0075027C">
        <w:t>Noitom, I.I., 2021. Noitom Hi5. p. Hi5 VR Glove. Noitom International Inc., hi5vrglove.com.</w:t>
      </w:r>
    </w:p>
    <w:p w14:paraId="3F43F0CF" w14:textId="77777777" w:rsidR="0075027C" w:rsidRPr="0075027C" w:rsidRDefault="0075027C" w:rsidP="0075027C">
      <w:pPr>
        <w:pStyle w:val="EndNoteBibliography"/>
        <w:spacing w:after="0"/>
      </w:pPr>
      <w:r w:rsidRPr="0075027C">
        <w:t>Novel, G., 2021. Pliance Glove Sensor. p. Pliance Glove Sensor. Novel Gmbh.</w:t>
      </w:r>
    </w:p>
    <w:p w14:paraId="19C2A797" w14:textId="77777777" w:rsidR="0075027C" w:rsidRPr="0075027C" w:rsidRDefault="0075027C" w:rsidP="0075027C">
      <w:pPr>
        <w:pStyle w:val="EndNoteBibliography"/>
        <w:spacing w:after="0"/>
      </w:pPr>
      <w:r w:rsidRPr="0075027C">
        <w:t>O’Connor, T.F., Fach, M.E., Miller, R., Root, S.E., Mercier, P.P., Lipomi, D.J., 2017. The Language of Glove: Wireless gesture decoder with low-power and stretchable hybrid electronics. PloS one 12(7), e0179766.</w:t>
      </w:r>
    </w:p>
    <w:p w14:paraId="548A3BE0" w14:textId="77777777" w:rsidR="0075027C" w:rsidRPr="0075027C" w:rsidRDefault="0075027C" w:rsidP="0075027C">
      <w:pPr>
        <w:pStyle w:val="EndNoteBibliography"/>
        <w:spacing w:after="0"/>
      </w:pPr>
      <w:r w:rsidRPr="0075027C">
        <w:t>Ota, H., Emaminejad, S., Gao, Y., Zhao, A., Wu, E., Challa, S., Chen, K., Fahad, H.M., Jha, A.K., Kiriya, D., Gao, W., Shiraki, H., Morioka, K., Ferguson, A.R., Healy, K.E., Davis, R.W., Javey, A., 2016. Application of 3D Printing for Smart Objects with Embedded Electronic Sensors and Systems. Advanced Materials Technologies 1(1), 1600013.</w:t>
      </w:r>
    </w:p>
    <w:p w14:paraId="64404D45" w14:textId="77777777" w:rsidR="0075027C" w:rsidRPr="0075027C" w:rsidRDefault="0075027C" w:rsidP="0075027C">
      <w:pPr>
        <w:pStyle w:val="EndNoteBibliography"/>
        <w:spacing w:after="0"/>
      </w:pPr>
      <w:r w:rsidRPr="0075027C">
        <w:t>Ozioko, O., Hersh, M., Dahiya, R., 2018. Inductance-Based Flexible Pressure Sensor for Assistive Gloves. 2018 IEEE SENSORS, pp. 1-4.</w:t>
      </w:r>
    </w:p>
    <w:p w14:paraId="0A2D8BA0" w14:textId="77777777" w:rsidR="0075027C" w:rsidRPr="0075027C" w:rsidRDefault="0075027C" w:rsidP="0075027C">
      <w:pPr>
        <w:pStyle w:val="EndNoteBibliography"/>
        <w:spacing w:after="0"/>
      </w:pPr>
      <w:r w:rsidRPr="0075027C">
        <w:t>Pasquale, G., 2018. Glove-based systems for medical applications: review of recent advancements. Journal of Textile Engineering &amp; Fashion Technology 4.</w:t>
      </w:r>
    </w:p>
    <w:p w14:paraId="3BF7C628" w14:textId="0EBEF31C" w:rsidR="0075027C" w:rsidRPr="0075027C" w:rsidRDefault="0075027C" w:rsidP="0075027C">
      <w:pPr>
        <w:pStyle w:val="EndNoteBibliography"/>
        <w:spacing w:after="0"/>
      </w:pPr>
      <w:r w:rsidRPr="0075027C">
        <w:t xml:space="preserve">Peregrine, 2021. Peregrine Glove ST. p. Peregrine Glove ST. Peregrine Glove, </w:t>
      </w:r>
      <w:hyperlink r:id="rId20" w:history="1">
        <w:r w:rsidRPr="0075027C">
          <w:rPr>
            <w:rStyle w:val="Hyperlink"/>
          </w:rPr>
          <w:t>www.peregrineglove.com</w:t>
        </w:r>
      </w:hyperlink>
      <w:r w:rsidRPr="0075027C">
        <w:t>.</w:t>
      </w:r>
    </w:p>
    <w:p w14:paraId="7A0F586E" w14:textId="77777777" w:rsidR="0075027C" w:rsidRPr="0075027C" w:rsidRDefault="0075027C" w:rsidP="0075027C">
      <w:pPr>
        <w:pStyle w:val="EndNoteBibliography"/>
        <w:spacing w:after="0"/>
      </w:pPr>
      <w:r w:rsidRPr="0075027C">
        <w:t>Pizarro, F., Villavicencio, P., Yunge, D., Rodríguez, M., Hermosilla, G., Leiva, A., 2018. Easy-to-Build Textile Pressure Sensor. Sensors 18(4), 1190.</w:t>
      </w:r>
    </w:p>
    <w:p w14:paraId="412DA0B3" w14:textId="77777777" w:rsidR="0075027C" w:rsidRPr="0075027C" w:rsidRDefault="0075027C" w:rsidP="0075027C">
      <w:pPr>
        <w:pStyle w:val="EndNoteBibliography"/>
        <w:spacing w:after="0"/>
      </w:pPr>
      <w:r w:rsidRPr="0075027C">
        <w:t>Plusea, 2021. Sensitive Fingertips. p. Sensitive Fingertips. Instructables.com, Instructables Circuits.</w:t>
      </w:r>
    </w:p>
    <w:p w14:paraId="73AD09B4" w14:textId="77777777" w:rsidR="0075027C" w:rsidRPr="0075027C" w:rsidRDefault="0075027C" w:rsidP="0075027C">
      <w:pPr>
        <w:pStyle w:val="EndNoteBibliography"/>
        <w:spacing w:after="0"/>
      </w:pPr>
      <w:r w:rsidRPr="0075027C">
        <w:t>Polishchuk, A., Navaraj, W.T., Heidari, H., Dahiya, R., 2016. Multisensory Smart Glove for Tactile Feedback in Prosthetic Hand. Procedia Engineering 168, 1605-1608.</w:t>
      </w:r>
    </w:p>
    <w:p w14:paraId="30C1434F" w14:textId="507ED410" w:rsidR="0075027C" w:rsidRPr="0075027C" w:rsidRDefault="0075027C" w:rsidP="0075027C">
      <w:pPr>
        <w:pStyle w:val="EndNoteBibliography"/>
        <w:spacing w:after="0"/>
      </w:pPr>
      <w:r w:rsidRPr="0075027C">
        <w:lastRenderedPageBreak/>
        <w:t xml:space="preserve">PPS, 2021a. Finger TPS | Finger and Hand Pressure Measurement. p. Finger TPS | Finger And Hand Pressure Measurement. Medical Tactile Inc. 2020, </w:t>
      </w:r>
      <w:hyperlink r:id="rId21" w:history="1">
        <w:r w:rsidRPr="0075027C">
          <w:rPr>
            <w:rStyle w:val="Hyperlink"/>
          </w:rPr>
          <w:t>https://pressureprofile.com/body-pressure-mapping/finger-tps</w:t>
        </w:r>
      </w:hyperlink>
      <w:r w:rsidRPr="0075027C">
        <w:t>.</w:t>
      </w:r>
    </w:p>
    <w:p w14:paraId="140D6E06" w14:textId="5CC47E0B" w:rsidR="0075027C" w:rsidRPr="0075027C" w:rsidRDefault="0075027C" w:rsidP="0075027C">
      <w:pPr>
        <w:pStyle w:val="EndNoteBibliography"/>
        <w:spacing w:after="0"/>
      </w:pPr>
      <w:r w:rsidRPr="0075027C">
        <w:t xml:space="preserve">PPS, 2021b. TactileGlove - Hand Pressure Measurement. pp. TactileGlove - Hand Pressure Measurement. Medical Tactile Inc, </w:t>
      </w:r>
      <w:hyperlink r:id="rId22" w:history="1">
        <w:r w:rsidRPr="0075027C">
          <w:rPr>
            <w:rStyle w:val="Hyperlink"/>
          </w:rPr>
          <w:t>https://pressureprofile.com/body-pressure-mapping/tactile-glove</w:t>
        </w:r>
      </w:hyperlink>
      <w:r w:rsidRPr="0075027C">
        <w:t>.</w:t>
      </w:r>
    </w:p>
    <w:p w14:paraId="314FA1F4" w14:textId="77777777" w:rsidR="0075027C" w:rsidRPr="0075027C" w:rsidRDefault="0075027C" w:rsidP="0075027C">
      <w:pPr>
        <w:pStyle w:val="EndNoteBibliography"/>
        <w:spacing w:after="0"/>
      </w:pPr>
      <w:r w:rsidRPr="0075027C">
        <w:t>Premaratne, P., 2017. Chapter 2 Historical Development of Hand Gesture Recognition.</w:t>
      </w:r>
    </w:p>
    <w:p w14:paraId="4D9382FF" w14:textId="77777777" w:rsidR="0075027C" w:rsidRPr="0075027C" w:rsidRDefault="0075027C" w:rsidP="0075027C">
      <w:pPr>
        <w:pStyle w:val="EndNoteBibliography"/>
        <w:spacing w:after="0"/>
      </w:pPr>
      <w:r w:rsidRPr="0075027C">
        <w:t>Qu, M., Qin, Y., Sun, Y., Xu, H., Schubert, D.W., Zheng, K., Xu, W., Nilsson, F., 2020. Biocompatible, Flexible Strain Sensor Fabricated with Polydopamine-Coated Nanocomposites of Nitrile Rubber and Carbon Black. ACS Applied Materials &amp; Interfaces 12(37), 42140-42152.</w:t>
      </w:r>
    </w:p>
    <w:p w14:paraId="4710015B" w14:textId="77777777" w:rsidR="0075027C" w:rsidRPr="0075027C" w:rsidRDefault="0075027C" w:rsidP="0075027C">
      <w:pPr>
        <w:pStyle w:val="EndNoteBibliography"/>
        <w:spacing w:after="0"/>
      </w:pPr>
      <w:r w:rsidRPr="0075027C">
        <w:t>Rashid, A., Hasan, O., 2019. Wearable technologies for hand joints monitoring for rehabilitation: A survey. Microelectronics Journal 88, 173-183.</w:t>
      </w:r>
    </w:p>
    <w:p w14:paraId="479C16DA" w14:textId="3DFFEE57" w:rsidR="0075027C" w:rsidRPr="0075027C" w:rsidRDefault="0075027C" w:rsidP="0075027C">
      <w:pPr>
        <w:pStyle w:val="EndNoteBibliography"/>
        <w:spacing w:after="0"/>
      </w:pPr>
      <w:r w:rsidRPr="0075027C">
        <w:t xml:space="preserve">SenseGlove, 2021. SenseGlove Nova. pp. SenseGlove Nova - The New Sense for VR Training. SenseGlove, </w:t>
      </w:r>
      <w:hyperlink r:id="rId23" w:history="1">
        <w:r w:rsidRPr="0075027C">
          <w:rPr>
            <w:rStyle w:val="Hyperlink"/>
          </w:rPr>
          <w:t>https://www.senseglove.com/nova/</w:t>
        </w:r>
      </w:hyperlink>
      <w:r w:rsidRPr="0075027C">
        <w:t>.</w:t>
      </w:r>
    </w:p>
    <w:p w14:paraId="1C3D80A7" w14:textId="5050D5B5" w:rsidR="0075027C" w:rsidRPr="0075027C" w:rsidRDefault="0075027C" w:rsidP="0075027C">
      <w:pPr>
        <w:pStyle w:val="EndNoteBibliography"/>
        <w:spacing w:after="0"/>
      </w:pPr>
      <w:r w:rsidRPr="0075027C">
        <w:t xml:space="preserve">SensPro, 2021. The All-Textile Protective Gloves Are Designed For Use In Extinguishing Fires. p. All Textile Protective Gloves are Designed for Use in Extinguishing Fires. Holik International, </w:t>
      </w:r>
      <w:hyperlink r:id="rId24" w:history="1">
        <w:r w:rsidRPr="0075027C">
          <w:rPr>
            <w:rStyle w:val="Hyperlink"/>
          </w:rPr>
          <w:t>https://www.senspro.cz/index_en.php</w:t>
        </w:r>
      </w:hyperlink>
      <w:r w:rsidRPr="0075027C">
        <w:t>.</w:t>
      </w:r>
    </w:p>
    <w:p w14:paraId="409551E3" w14:textId="77777777" w:rsidR="0075027C" w:rsidRPr="0075027C" w:rsidRDefault="0075027C" w:rsidP="0075027C">
      <w:pPr>
        <w:pStyle w:val="EndNoteBibliography"/>
        <w:spacing w:after="0"/>
      </w:pPr>
      <w:r w:rsidRPr="0075027C">
        <w:t>Shen, Z., Yi, J., Li, X., Lo, M.H.P., Chen, M.Z.Q., Hu, Y., Wang, Z., 2016. A soft stretchable bending sensor and data glove applications. Robotics and Biomimetics 3(1), 22.</w:t>
      </w:r>
    </w:p>
    <w:p w14:paraId="6D2915C7" w14:textId="26E92E0C" w:rsidR="0075027C" w:rsidRPr="0075027C" w:rsidRDefault="0075027C" w:rsidP="0075027C">
      <w:pPr>
        <w:pStyle w:val="EndNoteBibliography"/>
        <w:spacing w:after="0"/>
      </w:pPr>
      <w:r w:rsidRPr="0075027C">
        <w:t xml:space="preserve">Shja7942, 2021. Gesture to Speech/Text Converting Glove. Instructables Circuits, </w:t>
      </w:r>
      <w:hyperlink r:id="rId25" w:history="1">
        <w:r w:rsidRPr="0075027C">
          <w:rPr>
            <w:rStyle w:val="Hyperlink"/>
          </w:rPr>
          <w:t>https://www.instructables.com/Gesture-to-SpeechText-Converting-Glove/</w:t>
        </w:r>
      </w:hyperlink>
      <w:r w:rsidRPr="0075027C">
        <w:t>.</w:t>
      </w:r>
    </w:p>
    <w:p w14:paraId="08C22AB7" w14:textId="66A68CE9" w:rsidR="0075027C" w:rsidRPr="0075027C" w:rsidRDefault="0075027C" w:rsidP="0075027C">
      <w:pPr>
        <w:pStyle w:val="EndNoteBibliography"/>
        <w:spacing w:after="0"/>
      </w:pPr>
      <w:r w:rsidRPr="0075027C">
        <w:t xml:space="preserve">StretchSense, 2021. MoCap Pro SuperSplay Gloves. p. MoCap Pro SuperSplay Gloves. Stretch Sense, </w:t>
      </w:r>
      <w:hyperlink r:id="rId26" w:history="1">
        <w:r w:rsidRPr="0075027C">
          <w:rPr>
            <w:rStyle w:val="Hyperlink"/>
          </w:rPr>
          <w:t>www.stretchsense.com</w:t>
        </w:r>
      </w:hyperlink>
      <w:r w:rsidRPr="0075027C">
        <w:t>.</w:t>
      </w:r>
    </w:p>
    <w:p w14:paraId="0C5C128B" w14:textId="77777777" w:rsidR="0075027C" w:rsidRPr="0075027C" w:rsidRDefault="0075027C" w:rsidP="0075027C">
      <w:pPr>
        <w:pStyle w:val="EndNoteBibliography"/>
        <w:spacing w:after="0"/>
      </w:pPr>
      <w:r w:rsidRPr="0075027C">
        <w:t>Suzuki, K., Yataka, K., Okumiya, Y., Sakakibara, S., Sako, K., Mimura, H., Inoue, Y., 2016. Rapid-Response, Widely Stretchable Sensor of Aligned MWCNT/Elastomer Composites for Human Motion Detection. ACS Sensors 1(6), 817-825.</w:t>
      </w:r>
    </w:p>
    <w:p w14:paraId="0E1AB6D2" w14:textId="77777777" w:rsidR="0075027C" w:rsidRPr="0075027C" w:rsidRDefault="0075027C" w:rsidP="0075027C">
      <w:pPr>
        <w:pStyle w:val="EndNoteBibliography"/>
        <w:spacing w:after="0"/>
      </w:pPr>
      <w:r w:rsidRPr="0075027C">
        <w:t>Virtual Realities, L., 2018. VMG. p. VMG 8 Multipurpose Data Glove. Virtual Realities, LLC.</w:t>
      </w:r>
    </w:p>
    <w:p w14:paraId="409C535B" w14:textId="196E507C" w:rsidR="0075027C" w:rsidRPr="0075027C" w:rsidRDefault="0075027C" w:rsidP="0075027C">
      <w:pPr>
        <w:pStyle w:val="EndNoteBibliography"/>
        <w:spacing w:after="0"/>
      </w:pPr>
      <w:r w:rsidRPr="0075027C">
        <w:t xml:space="preserve">Vista Medical, L., Glove Pressure Mapping System. p. Glove Pressure Mapping System. Vista Medical, Ltd. </w:t>
      </w:r>
      <w:hyperlink r:id="rId27" w:history="1">
        <w:r w:rsidRPr="0075027C">
          <w:rPr>
            <w:rStyle w:val="Hyperlink"/>
          </w:rPr>
          <w:t>www.boditrak.com</w:t>
        </w:r>
      </w:hyperlink>
      <w:r w:rsidRPr="0075027C">
        <w:t xml:space="preserve">, </w:t>
      </w:r>
      <w:hyperlink r:id="rId28" w:history="1">
        <w:r w:rsidRPr="0075027C">
          <w:rPr>
            <w:rStyle w:val="Hyperlink"/>
          </w:rPr>
          <w:t>http://www.nexgenergo.com/ergonomics/nexglove.html</w:t>
        </w:r>
      </w:hyperlink>
      <w:r w:rsidRPr="0075027C">
        <w:t>.</w:t>
      </w:r>
    </w:p>
    <w:p w14:paraId="20C07B61" w14:textId="0BB7D288" w:rsidR="0075027C" w:rsidRPr="0075027C" w:rsidRDefault="0075027C" w:rsidP="0075027C">
      <w:pPr>
        <w:pStyle w:val="EndNoteBibliography"/>
        <w:spacing w:after="0"/>
      </w:pPr>
      <w:r w:rsidRPr="0075027C">
        <w:t xml:space="preserve">vu2aeo, 2021. Haptic Glove with DIY Flex Sensors. p. Haptic Glove with DIY Flex Sensors. Instructables Circuits, </w:t>
      </w:r>
      <w:hyperlink r:id="rId29" w:history="1">
        <w:r w:rsidRPr="0075027C">
          <w:rPr>
            <w:rStyle w:val="Hyperlink"/>
          </w:rPr>
          <w:t>www.instructables.com</w:t>
        </w:r>
      </w:hyperlink>
      <w:r w:rsidRPr="0075027C">
        <w:t>.</w:t>
      </w:r>
    </w:p>
    <w:p w14:paraId="15F01CA3" w14:textId="5BD6232C" w:rsidR="0075027C" w:rsidRPr="0075027C" w:rsidRDefault="0075027C" w:rsidP="0075027C">
      <w:pPr>
        <w:pStyle w:val="EndNoteBibliography"/>
        <w:spacing w:after="0"/>
      </w:pPr>
      <w:r w:rsidRPr="0075027C">
        <w:t xml:space="preserve">Workaround, G., 2021. ProGlove Index Trigger. p. ProGlove wearable sensor glove. ProGlove, </w:t>
      </w:r>
      <w:hyperlink r:id="rId30" w:history="1">
        <w:r w:rsidRPr="0075027C">
          <w:rPr>
            <w:rStyle w:val="Hyperlink"/>
          </w:rPr>
          <w:t>www.proglove.com</w:t>
        </w:r>
      </w:hyperlink>
      <w:r w:rsidRPr="0075027C">
        <w:t>.</w:t>
      </w:r>
    </w:p>
    <w:p w14:paraId="3267BD94" w14:textId="77777777" w:rsidR="0075027C" w:rsidRPr="0075027C" w:rsidRDefault="0075027C" w:rsidP="0075027C">
      <w:pPr>
        <w:pStyle w:val="EndNoteBibliography"/>
        <w:spacing w:after="0"/>
      </w:pPr>
      <w:r w:rsidRPr="0075027C">
        <w:t>Wu, R., Ma, L., Hou, C., Meng, Z., Guo, W., Yu, W., Yu, R., Hu, F., Liu, X.Y., 2019. Silk Composite Electronic Textile Sensor for High Space Precision 2D Combo Temperature–Pressure Sensing. Small 15(31), 1901558.</w:t>
      </w:r>
    </w:p>
    <w:p w14:paraId="157CB01D" w14:textId="77777777" w:rsidR="0075027C" w:rsidRPr="0075027C" w:rsidRDefault="0075027C" w:rsidP="0075027C">
      <w:pPr>
        <w:pStyle w:val="EndNoteBibliography"/>
        <w:spacing w:after="0"/>
      </w:pPr>
      <w:r w:rsidRPr="0075027C">
        <w:t>Xu, F., Li, X., Shi, Y., Li, L., Wang, W., He, L., Liu, R., 2018. Recent developments for flexible pressure sensors: a review. Micromachines 9(11), 580.</w:t>
      </w:r>
    </w:p>
    <w:p w14:paraId="53291212" w14:textId="77777777" w:rsidR="0075027C" w:rsidRPr="0075027C" w:rsidRDefault="0075027C" w:rsidP="0075027C">
      <w:pPr>
        <w:pStyle w:val="EndNoteBibliography"/>
        <w:spacing w:after="0"/>
      </w:pPr>
      <w:r w:rsidRPr="0075027C">
        <w:t>Xu, S., Vogt, D.M., Hsu, W.-H., Osborne, J., Walsh, T., Foster, J.R., Sullivan, S.K., Smith, V.C., Rousing, A.W., Goldfield, E.C., Wood, R.J., 2019. Biocompatible Soft Fluidic Strain and Force Sensors for Wearable Devices. Advanced Functional Materials 29(7), 1807058.</w:t>
      </w:r>
    </w:p>
    <w:p w14:paraId="48F005F9" w14:textId="77777777" w:rsidR="0075027C" w:rsidRPr="0075027C" w:rsidRDefault="0075027C" w:rsidP="0075027C">
      <w:pPr>
        <w:pStyle w:val="EndNoteBibliography"/>
        <w:spacing w:after="0"/>
      </w:pPr>
      <w:r w:rsidRPr="0075027C">
        <w:t>Yeo, J.C., Lee, C., Wang, Z., Lim, C.T., 2016. Tactile sensorized glove for force and motion sensing. 2016 IEEE SENSORS, pp. 1-3.</w:t>
      </w:r>
    </w:p>
    <w:p w14:paraId="12E9A2A0" w14:textId="77777777" w:rsidR="0075027C" w:rsidRPr="0075027C" w:rsidRDefault="0075027C" w:rsidP="0075027C">
      <w:pPr>
        <w:pStyle w:val="EndNoteBibliography"/>
        <w:spacing w:after="0"/>
      </w:pPr>
      <w:r w:rsidRPr="0075027C">
        <w:t>Zhang, W., Yu, J., Zhu, F., Yifang, Z., Yang, Z., Gecer Ulu, N., Arisoy, B., Kara, L., 2019. High Degree of Freedom Hand Pose Tracking Using Limited Strain Sensing and Optical Training. Journal of Computing and Information Science in Engineering 19.</w:t>
      </w:r>
    </w:p>
    <w:p w14:paraId="30DDB921" w14:textId="77777777" w:rsidR="0075027C" w:rsidRPr="0075027C" w:rsidRDefault="0075027C" w:rsidP="0075027C">
      <w:pPr>
        <w:pStyle w:val="EndNoteBibliography"/>
      </w:pPr>
      <w:r w:rsidRPr="0075027C">
        <w:lastRenderedPageBreak/>
        <w:t>Zhao, X., Hua, Q., Yu, R., Zhang, Y., Pan, C., 2015. Flexible, Stretchable and Wearable Multifunctional Sensor Array as Artificial Electronic Skin for Static and Dynamic Strain Mapping. Advanced Electronic Materials 1(7), 1500142.</w:t>
      </w:r>
    </w:p>
    <w:p w14:paraId="1ACBBF04" w14:textId="1C88381F" w:rsidR="00400BA8" w:rsidRDefault="00161C9E" w:rsidP="00161C9E">
      <w:pPr>
        <w:spacing w:line="240" w:lineRule="auto"/>
        <w:contextualSpacing/>
      </w:pPr>
      <w:r>
        <w:fldChar w:fldCharType="end"/>
      </w:r>
      <w:r w:rsidR="00400BA8">
        <w:br w:type="page"/>
      </w:r>
    </w:p>
    <w:p w14:paraId="263D25E0" w14:textId="77777777" w:rsidR="00CB2766" w:rsidRDefault="00CB2766" w:rsidP="00CB2766">
      <w:pPr>
        <w:spacing w:after="0" w:line="240" w:lineRule="auto"/>
        <w:contextualSpacing/>
      </w:pPr>
      <w:r>
        <w:rPr>
          <w:b/>
          <w:bCs/>
        </w:rPr>
        <w:lastRenderedPageBreak/>
        <w:t>Table</w:t>
      </w:r>
      <w:r w:rsidRPr="005374D5">
        <w:rPr>
          <w:b/>
          <w:bCs/>
        </w:rPr>
        <w:t xml:space="preserve"> </w:t>
      </w:r>
      <w:ins w:id="197" w:author="Carl" w:date="2021-03-28T15:14:00Z">
        <w:r>
          <w:rPr>
            <w:b/>
            <w:bCs/>
          </w:rPr>
          <w:t>1</w:t>
        </w:r>
      </w:ins>
      <w:del w:id="198" w:author="Carl" w:date="2021-03-28T15:14:00Z">
        <w:r w:rsidDel="00471196">
          <w:rPr>
            <w:b/>
            <w:bCs/>
          </w:rPr>
          <w:delText>2</w:delText>
        </w:r>
      </w:del>
      <w:r w:rsidRPr="005374D5">
        <w:rPr>
          <w:b/>
          <w:bCs/>
        </w:rPr>
        <w:t>. Application and purpose of wearable sensor gloves.</w:t>
      </w:r>
      <w:r w:rsidRPr="005374D5">
        <w:t xml:space="preserve"> This figure was derived and adapted from a previous literature review </w:t>
      </w:r>
      <w:r>
        <w:fldChar w:fldCharType="begin"/>
      </w:r>
      <w:r>
        <w:instrText xml:space="preserve"> ADDIN EN.CITE &lt;EndNote&gt;&lt;Cite&gt;&lt;Author&gt;Dipietro&lt;/Author&gt;&lt;Year&gt;2008&lt;/Year&gt;&lt;RecNum&gt;17&lt;/RecNum&gt;&lt;DisplayText&gt;(Dipietro et al. 2008)&lt;/DisplayText&gt;&lt;record&gt;&lt;rec-number&gt;17&lt;/rec-number&gt;&lt;foreign-keys&gt;&lt;key app="EN" db-id="9tzd5awr0xevfgesp5250eddd20zf5s09zwx" timestamp="1611107362" guid="21a06570-c178-4e6b-ab18-37d592a5edf6"&gt;17&lt;/key&gt;&lt;/foreign-keys&gt;&lt;ref-type name="Journal Article"&gt;17&lt;/ref-type&gt;&lt;contributors&gt;&lt;authors&gt;&lt;author&gt;L. Dipietro&lt;/author&gt;&lt;author&gt;A. M. Sabatini&lt;/author&gt;&lt;author&gt;P. Dario&lt;/author&gt;&lt;/authors&gt;&lt;/contributors&gt;&lt;titles&gt;&lt;title&gt;A Survey of Glove-Based Systems and Their Applications&lt;/title&gt;&lt;secondary-title&gt;IEEE Transactions on Systems, Man, and Cybernetics, Part C (Applications and Reviews)&lt;/secondary-title&gt;&lt;/titles&gt;&lt;periodical&gt;&lt;full-title&gt;IEEE Transactions on Systems, Man, and Cybernetics, Part C (Applications and Reviews)&lt;/full-title&gt;&lt;/periodical&gt;&lt;pages&gt;461-482&lt;/pages&gt;&lt;volume&gt;38&lt;/volume&gt;&lt;number&gt;4&lt;/number&gt;&lt;keywords&gt;&lt;keyword&gt;data acquisition&lt;/keyword&gt;&lt;keyword&gt;data gloves&lt;/keyword&gt;&lt;keyword&gt;gesture recognition&lt;/keyword&gt;&lt;keyword&gt;man-machine systems&lt;/keyword&gt;&lt;keyword&gt;medical computing&lt;/keyword&gt;&lt;keyword&gt;glove-based systems&lt;/keyword&gt;&lt;keyword&gt;hand movement data acquisition&lt;/keyword&gt;&lt;keyword&gt;biomedical sciences&lt;/keyword&gt;&lt;keyword&gt;gestures recognition&lt;/keyword&gt;&lt;keyword&gt;man-machine interfaces&lt;/keyword&gt;&lt;keyword&gt;Laboratories&lt;/keyword&gt;&lt;keyword&gt;Rehabilitation robotics&lt;/keyword&gt;&lt;keyword&gt;Biomedical engineering&lt;/keyword&gt;&lt;keyword&gt;Data engineering&lt;/keyword&gt;&lt;keyword&gt;Roads&lt;/keyword&gt;&lt;keyword&gt;Wearable sensors&lt;/keyword&gt;&lt;keyword&gt;Writing&lt;/keyword&gt;&lt;keyword&gt;Biomedical measurements&lt;/keyword&gt;&lt;keyword&gt;Scattering&lt;/keyword&gt;&lt;keyword&gt;man--machine interfaces&lt;/keyword&gt;&lt;/keywords&gt;&lt;dates&gt;&lt;year&gt;2008&lt;/year&gt;&lt;/dates&gt;&lt;isbn&gt;1558-2442&lt;/isbn&gt;&lt;urls&gt;&lt;/urls&gt;&lt;electronic-resource-num&gt;10.1109/TSMCC.2008.923862&lt;/electronic-resource-num&gt;&lt;/record&gt;&lt;/Cite&gt;&lt;/EndNote&gt;</w:instrText>
      </w:r>
      <w:r>
        <w:fldChar w:fldCharType="separate"/>
      </w:r>
      <w:r>
        <w:rPr>
          <w:noProof/>
        </w:rPr>
        <w:t>(Dipietro et al. 2008)</w:t>
      </w:r>
      <w:r>
        <w:fldChar w:fldCharType="end"/>
      </w:r>
      <w:r w:rsidRPr="005374D5">
        <w:t>. This figure was updated to reflect the latest advancements in the past decade.</w:t>
      </w:r>
    </w:p>
    <w:p w14:paraId="12E2B807" w14:textId="77777777" w:rsidR="00CB2766" w:rsidRDefault="00CB2766" w:rsidP="00CB2766">
      <w:pPr>
        <w:spacing w:after="0" w:line="240" w:lineRule="auto"/>
        <w:contextualSpacing/>
      </w:pPr>
    </w:p>
    <w:p w14:paraId="1EBA9A1E" w14:textId="77777777" w:rsidR="00CB2766" w:rsidRDefault="00CB2766" w:rsidP="00CB2766">
      <w:pPr>
        <w:spacing w:after="0" w:line="240" w:lineRule="auto"/>
        <w:contextualSpacing/>
      </w:pPr>
      <w:r>
        <w:rPr>
          <w:noProof/>
        </w:rPr>
        <w:drawing>
          <wp:inline distT="0" distB="0" distL="0" distR="0" wp14:anchorId="4D002EBD" wp14:editId="1B0DE174">
            <wp:extent cx="5503608" cy="5048401"/>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0899" cy="5064261"/>
                    </a:xfrm>
                    <a:prstGeom prst="rect">
                      <a:avLst/>
                    </a:prstGeom>
                    <a:noFill/>
                  </pic:spPr>
                </pic:pic>
              </a:graphicData>
            </a:graphic>
          </wp:inline>
        </w:drawing>
      </w:r>
    </w:p>
    <w:p w14:paraId="77B745DD" w14:textId="77777777" w:rsidR="00CB2766" w:rsidRDefault="00CB2766" w:rsidP="00CB2766">
      <w:pPr>
        <w:spacing w:after="0" w:line="240" w:lineRule="auto"/>
        <w:contextualSpacing/>
      </w:pPr>
    </w:p>
    <w:p w14:paraId="74CE5F14" w14:textId="77777777" w:rsidR="00CB2766" w:rsidRDefault="00CB2766">
      <w:pPr>
        <w:rPr>
          <w:b/>
          <w:bCs/>
        </w:rPr>
      </w:pPr>
      <w:r>
        <w:rPr>
          <w:b/>
          <w:bCs/>
        </w:rPr>
        <w:br w:type="page"/>
      </w:r>
    </w:p>
    <w:p w14:paraId="49269DF5" w14:textId="209AFC50" w:rsidR="00400BA8" w:rsidRDefault="00400BA8" w:rsidP="00F14FF3">
      <w:pPr>
        <w:spacing w:after="0" w:line="240" w:lineRule="auto"/>
        <w:contextualSpacing/>
      </w:pPr>
      <w:r w:rsidRPr="00400BA8">
        <w:rPr>
          <w:b/>
          <w:bCs/>
        </w:rPr>
        <w:lastRenderedPageBreak/>
        <w:t xml:space="preserve">Table </w:t>
      </w:r>
      <w:ins w:id="199" w:author="Carl" w:date="2021-03-28T15:15:00Z">
        <w:r w:rsidR="00471196">
          <w:rPr>
            <w:b/>
            <w:bCs/>
          </w:rPr>
          <w:t>2.</w:t>
        </w:r>
      </w:ins>
      <w:del w:id="200" w:author="Carl" w:date="2021-03-28T15:15:00Z">
        <w:r w:rsidRPr="00400BA8" w:rsidDel="00471196">
          <w:rPr>
            <w:b/>
            <w:bCs/>
          </w:rPr>
          <w:delText>1.</w:delText>
        </w:r>
      </w:del>
      <w:r w:rsidRPr="00400BA8">
        <w:rPr>
          <w:b/>
          <w:bCs/>
        </w:rPr>
        <w:t xml:space="preserve"> Academic papers of existing sensor technologies.</w:t>
      </w:r>
      <w:r w:rsidRPr="00400BA8">
        <w:t xml:space="preserve"> Academic papers are separated by sensor type. Characteristics for each sensor node are detailed below to provide a short description of the sensor.</w:t>
      </w:r>
    </w:p>
    <w:p w14:paraId="6B082DCE" w14:textId="77777777" w:rsidR="00400BA8" w:rsidRDefault="00400BA8" w:rsidP="00F14FF3">
      <w:pPr>
        <w:spacing w:after="0" w:line="240" w:lineRule="auto"/>
        <w:contextualSpacing/>
      </w:pPr>
    </w:p>
    <w:p w14:paraId="5EC7B4F3" w14:textId="52F786B7" w:rsidR="00AA3430" w:rsidRDefault="0056100A" w:rsidP="00861C12">
      <w:pPr>
        <w:spacing w:after="0" w:line="240" w:lineRule="auto"/>
        <w:contextualSpacing/>
        <w:jc w:val="center"/>
      </w:pPr>
      <w:r>
        <w:rPr>
          <w:noProof/>
        </w:rPr>
        <w:drawing>
          <wp:inline distT="0" distB="0" distL="0" distR="0" wp14:anchorId="47D15A2C" wp14:editId="4E70048C">
            <wp:extent cx="5724525" cy="69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7658" cy="7030151"/>
                    </a:xfrm>
                    <a:prstGeom prst="rect">
                      <a:avLst/>
                    </a:prstGeom>
                    <a:noFill/>
                  </pic:spPr>
                </pic:pic>
              </a:graphicData>
            </a:graphic>
          </wp:inline>
        </w:drawing>
      </w:r>
    </w:p>
    <w:p w14:paraId="7CF7F12B" w14:textId="77777777" w:rsidR="00AA3430" w:rsidRDefault="00AA3430">
      <w:r>
        <w:br w:type="page"/>
      </w:r>
    </w:p>
    <w:p w14:paraId="29C45407" w14:textId="77777777" w:rsidR="00AA3430" w:rsidRPr="00AA3430" w:rsidRDefault="00AA3430" w:rsidP="00AA3430">
      <w:pPr>
        <w:pStyle w:val="NormalWeb"/>
        <w:spacing w:before="0" w:beforeAutospacing="0" w:after="0" w:afterAutospacing="0"/>
      </w:pPr>
      <w:r w:rsidRPr="00AA3430">
        <w:rPr>
          <w:rFonts w:eastAsia="+mn-ea"/>
          <w:b/>
          <w:bCs/>
          <w:color w:val="000000"/>
          <w:kern w:val="24"/>
        </w:rPr>
        <w:lastRenderedPageBreak/>
        <w:t xml:space="preserve">Table 3. Summary of vibrotactile feedback in literature. </w:t>
      </w:r>
    </w:p>
    <w:p w14:paraId="5FAEE0EB" w14:textId="77777777" w:rsidR="00400BA8" w:rsidRDefault="00400BA8" w:rsidP="00AA3430">
      <w:pPr>
        <w:spacing w:after="0" w:line="240" w:lineRule="auto"/>
        <w:contextualSpacing/>
        <w:jc w:val="center"/>
      </w:pPr>
    </w:p>
    <w:p w14:paraId="225FDBD3" w14:textId="6164D0CD" w:rsidR="00AA3430" w:rsidRDefault="00AA3430" w:rsidP="00861C12">
      <w:pPr>
        <w:spacing w:after="0" w:line="240" w:lineRule="auto"/>
        <w:contextualSpacing/>
        <w:jc w:val="center"/>
      </w:pPr>
      <w:r>
        <w:rPr>
          <w:noProof/>
        </w:rPr>
        <w:drawing>
          <wp:inline distT="0" distB="0" distL="0" distR="0" wp14:anchorId="5A77B2CD" wp14:editId="21D3DED2">
            <wp:extent cx="5284958" cy="45465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7092" cy="4556951"/>
                    </a:xfrm>
                    <a:prstGeom prst="rect">
                      <a:avLst/>
                    </a:prstGeom>
                    <a:noFill/>
                  </pic:spPr>
                </pic:pic>
              </a:graphicData>
            </a:graphic>
          </wp:inline>
        </w:drawing>
      </w:r>
    </w:p>
    <w:p w14:paraId="73AB3F02" w14:textId="77777777" w:rsidR="00AA3430" w:rsidRDefault="00AA3430">
      <w:r>
        <w:br w:type="page"/>
      </w:r>
    </w:p>
    <w:p w14:paraId="2732C2B8" w14:textId="77777777" w:rsidR="0056100A" w:rsidRDefault="0056100A" w:rsidP="00861C12">
      <w:pPr>
        <w:spacing w:after="0" w:line="240" w:lineRule="auto"/>
        <w:contextualSpacing/>
        <w:jc w:val="center"/>
      </w:pPr>
    </w:p>
    <w:p w14:paraId="6FC2B9AC" w14:textId="75B37ED2" w:rsidR="00AA3430" w:rsidRDefault="00AA3430" w:rsidP="00AA3430">
      <w:pPr>
        <w:spacing w:after="0" w:line="240" w:lineRule="auto"/>
        <w:contextualSpacing/>
      </w:pPr>
      <w:r w:rsidRPr="00AA3430">
        <w:rPr>
          <w:b/>
          <w:bCs/>
        </w:rPr>
        <w:t xml:space="preserve">Table 4. Summary of normal </w:t>
      </w:r>
      <w:proofErr w:type="spellStart"/>
      <w:r w:rsidRPr="00AA3430">
        <w:rPr>
          <w:b/>
          <w:bCs/>
        </w:rPr>
        <w:t>mechanotactile</w:t>
      </w:r>
      <w:proofErr w:type="spellEnd"/>
      <w:r w:rsidRPr="00AA3430">
        <w:rPr>
          <w:b/>
          <w:bCs/>
        </w:rPr>
        <w:t xml:space="preserve"> feedback in literature.</w:t>
      </w:r>
      <w:r w:rsidRPr="00AA3430">
        <w:t xml:space="preserve"> </w:t>
      </w:r>
    </w:p>
    <w:p w14:paraId="021542B1" w14:textId="77777777" w:rsidR="00AA3430" w:rsidRDefault="00AA3430" w:rsidP="00AA3430">
      <w:pPr>
        <w:spacing w:after="0" w:line="240" w:lineRule="auto"/>
        <w:contextualSpacing/>
      </w:pPr>
    </w:p>
    <w:p w14:paraId="215A0D57" w14:textId="77777777" w:rsidR="00AA3430" w:rsidRDefault="00AA3430" w:rsidP="00AA3430">
      <w:pPr>
        <w:spacing w:after="0" w:line="240" w:lineRule="auto"/>
        <w:contextualSpacing/>
        <w:jc w:val="center"/>
      </w:pPr>
      <w:r>
        <w:rPr>
          <w:noProof/>
        </w:rPr>
        <w:drawing>
          <wp:inline distT="0" distB="0" distL="0" distR="0" wp14:anchorId="42CEA40C" wp14:editId="690BA329">
            <wp:extent cx="5735168" cy="524909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070" cy="5259991"/>
                    </a:xfrm>
                    <a:prstGeom prst="rect">
                      <a:avLst/>
                    </a:prstGeom>
                    <a:noFill/>
                  </pic:spPr>
                </pic:pic>
              </a:graphicData>
            </a:graphic>
          </wp:inline>
        </w:drawing>
      </w:r>
    </w:p>
    <w:p w14:paraId="26B8D34A" w14:textId="77777777" w:rsidR="00AA3430" w:rsidRDefault="00AA3430">
      <w:r>
        <w:br w:type="page"/>
      </w:r>
    </w:p>
    <w:p w14:paraId="13271855" w14:textId="35300300" w:rsidR="00AA3430" w:rsidRDefault="00AA3430" w:rsidP="00AA3430">
      <w:pPr>
        <w:spacing w:after="0" w:line="240" w:lineRule="auto"/>
        <w:contextualSpacing/>
        <w:rPr>
          <w:b/>
          <w:bCs/>
        </w:rPr>
      </w:pPr>
      <w:r w:rsidRPr="00AA3430">
        <w:rPr>
          <w:b/>
          <w:bCs/>
        </w:rPr>
        <w:lastRenderedPageBreak/>
        <w:t xml:space="preserve">Table 5. Summary of shear </w:t>
      </w:r>
      <w:proofErr w:type="spellStart"/>
      <w:r w:rsidRPr="00AA3430">
        <w:rPr>
          <w:b/>
          <w:bCs/>
        </w:rPr>
        <w:t>mechanotactile</w:t>
      </w:r>
      <w:proofErr w:type="spellEnd"/>
      <w:r w:rsidRPr="00AA3430">
        <w:rPr>
          <w:b/>
          <w:bCs/>
        </w:rPr>
        <w:t xml:space="preserve"> feedback in literature. </w:t>
      </w:r>
    </w:p>
    <w:p w14:paraId="0DEFF87C" w14:textId="77777777" w:rsidR="00AA3430" w:rsidRPr="00AA3430" w:rsidRDefault="00AA3430" w:rsidP="00AA3430">
      <w:pPr>
        <w:spacing w:after="0" w:line="240" w:lineRule="auto"/>
        <w:contextualSpacing/>
        <w:rPr>
          <w:b/>
          <w:bCs/>
        </w:rPr>
      </w:pPr>
    </w:p>
    <w:p w14:paraId="3F7E9188" w14:textId="77777777" w:rsidR="00AA3430" w:rsidRDefault="00AA3430" w:rsidP="00AA3430">
      <w:pPr>
        <w:spacing w:after="0" w:line="240" w:lineRule="auto"/>
        <w:contextualSpacing/>
        <w:jc w:val="center"/>
      </w:pPr>
      <w:r>
        <w:rPr>
          <w:noProof/>
        </w:rPr>
        <w:drawing>
          <wp:inline distT="0" distB="0" distL="0" distR="0" wp14:anchorId="757DE3BB" wp14:editId="61D02D42">
            <wp:extent cx="6023828" cy="359282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39219" cy="3602006"/>
                    </a:xfrm>
                    <a:prstGeom prst="rect">
                      <a:avLst/>
                    </a:prstGeom>
                    <a:noFill/>
                  </pic:spPr>
                </pic:pic>
              </a:graphicData>
            </a:graphic>
          </wp:inline>
        </w:drawing>
      </w:r>
    </w:p>
    <w:p w14:paraId="5B734B71" w14:textId="77777777" w:rsidR="00AA3430" w:rsidRDefault="00AA3430">
      <w:r>
        <w:br w:type="page"/>
      </w:r>
    </w:p>
    <w:p w14:paraId="1D094A10" w14:textId="2927F84F" w:rsidR="00AA3430" w:rsidRDefault="00AA3430" w:rsidP="00AA3430">
      <w:pPr>
        <w:spacing w:after="0" w:line="240" w:lineRule="auto"/>
        <w:contextualSpacing/>
        <w:rPr>
          <w:b/>
          <w:bCs/>
        </w:rPr>
      </w:pPr>
      <w:r w:rsidRPr="00AA3430">
        <w:rPr>
          <w:b/>
          <w:bCs/>
        </w:rPr>
        <w:lastRenderedPageBreak/>
        <w:t>Table 6. Pros and cons of each feedback modality.</w:t>
      </w:r>
    </w:p>
    <w:p w14:paraId="7D6DBB33" w14:textId="77777777" w:rsidR="00AA3430" w:rsidRDefault="00AA3430" w:rsidP="00AA3430">
      <w:pPr>
        <w:spacing w:after="0" w:line="240" w:lineRule="auto"/>
        <w:contextualSpacing/>
      </w:pPr>
    </w:p>
    <w:p w14:paraId="3EF71D33" w14:textId="084B50E1" w:rsidR="00AA3430" w:rsidRDefault="00AA3430" w:rsidP="00AA3430">
      <w:pPr>
        <w:spacing w:after="0" w:line="240" w:lineRule="auto"/>
        <w:contextualSpacing/>
        <w:jc w:val="center"/>
      </w:pPr>
      <w:r>
        <w:rPr>
          <w:noProof/>
        </w:rPr>
        <w:drawing>
          <wp:inline distT="0" distB="0" distL="0" distR="0" wp14:anchorId="1B79CA48" wp14:editId="607C58EF">
            <wp:extent cx="6161888" cy="23522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93941" cy="2364475"/>
                    </a:xfrm>
                    <a:prstGeom prst="rect">
                      <a:avLst/>
                    </a:prstGeom>
                    <a:noFill/>
                  </pic:spPr>
                </pic:pic>
              </a:graphicData>
            </a:graphic>
          </wp:inline>
        </w:drawing>
      </w:r>
    </w:p>
    <w:p w14:paraId="4C6A766B" w14:textId="5D002FFC" w:rsidR="00AA3430" w:rsidRDefault="00AA3430">
      <w:r>
        <w:br w:type="page"/>
      </w:r>
    </w:p>
    <w:p w14:paraId="6B3DB0E8" w14:textId="3A5A1B15" w:rsidR="00AA3430" w:rsidRDefault="00AA3430" w:rsidP="00AA3430">
      <w:pPr>
        <w:spacing w:after="0" w:line="240" w:lineRule="auto"/>
        <w:contextualSpacing/>
        <w:jc w:val="center"/>
      </w:pPr>
    </w:p>
    <w:p w14:paraId="57FD50CE" w14:textId="0E463583" w:rsidR="00AA3430" w:rsidRDefault="00554EA7" w:rsidP="00AA3430">
      <w:pPr>
        <w:spacing w:after="0" w:line="240" w:lineRule="auto"/>
        <w:contextualSpacing/>
        <w:jc w:val="center"/>
      </w:pPr>
      <w:r>
        <w:rPr>
          <w:noProof/>
        </w:rPr>
        <mc:AlternateContent>
          <mc:Choice Requires="wps">
            <w:drawing>
              <wp:anchor distT="45720" distB="45720" distL="114300" distR="114300" simplePos="0" relativeHeight="251659264" behindDoc="0" locked="0" layoutInCell="1" allowOverlap="1" wp14:anchorId="1C4ECEB8" wp14:editId="6436E7E8">
                <wp:simplePos x="0" y="0"/>
                <wp:positionH relativeFrom="margin">
                  <wp:align>center</wp:align>
                </wp:positionH>
                <wp:positionV relativeFrom="paragraph">
                  <wp:posOffset>3495960</wp:posOffset>
                </wp:positionV>
                <wp:extent cx="3698543"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543" cy="1404620"/>
                        </a:xfrm>
                        <a:prstGeom prst="rect">
                          <a:avLst/>
                        </a:prstGeom>
                        <a:noFill/>
                        <a:ln w="9525">
                          <a:noFill/>
                          <a:miter lim="800000"/>
                          <a:headEnd/>
                          <a:tailEnd/>
                        </a:ln>
                      </wps:spPr>
                      <wps:txbx>
                        <w:txbxContent>
                          <w:p w14:paraId="10B2BFF3" w14:textId="35EE1BB3" w:rsidR="00C33582" w:rsidRPr="00554EA7" w:rsidRDefault="00554EA7" w:rsidP="00554EA7">
                            <w:pPr>
                              <w:jc w:val="center"/>
                              <w:rPr>
                                <w:color w:val="FF0000"/>
                                <w:sz w:val="72"/>
                                <w:szCs w:val="72"/>
                              </w:rPr>
                            </w:pPr>
                            <w:r w:rsidRPr="00554EA7">
                              <w:rPr>
                                <w:color w:val="FF0000"/>
                                <w:sz w:val="72"/>
                                <w:szCs w:val="72"/>
                              </w:rPr>
                              <w:t>PLACEHOLDER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4ECEB8" id="_x0000_t202" coordsize="21600,21600" o:spt="202" path="m,l,21600r21600,l21600,xe">
                <v:stroke joinstyle="miter"/>
                <v:path gradientshapeok="t" o:connecttype="rect"/>
              </v:shapetype>
              <v:shape id="Text Box 2" o:spid="_x0000_s1026" type="#_x0000_t202" style="position:absolute;left:0;text-align:left;margin-left:0;margin-top:275.25pt;width:291.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" filled="f" stroked="f">
                <v:textbox style="mso-fit-shape-to-text:t">
                  <w:txbxContent>
                    <w:p w14:paraId="10B2BFF3" w14:textId="35EE1BB3" w:rsidR="00C33582" w:rsidRPr="00554EA7" w:rsidRDefault="00554EA7" w:rsidP="00554EA7">
                      <w:pPr>
                        <w:jc w:val="center"/>
                        <w:rPr>
                          <w:color w:val="FF0000"/>
                          <w:sz w:val="72"/>
                          <w:szCs w:val="72"/>
                        </w:rPr>
                      </w:pPr>
                      <w:r w:rsidRPr="00554EA7">
                        <w:rPr>
                          <w:color w:val="FF0000"/>
                          <w:sz w:val="72"/>
                          <w:szCs w:val="72"/>
                        </w:rPr>
                        <w:t>PLACEHOLDER</w:t>
                      </w:r>
                    </w:p>
                  </w:txbxContent>
                </v:textbox>
                <w10:wrap anchorx="margin"/>
              </v:shape>
            </w:pict>
          </mc:Fallback>
        </mc:AlternateContent>
      </w:r>
      <w:r w:rsidR="00AA3430" w:rsidRPr="00AA3430">
        <w:drawing>
          <wp:inline distT="0" distB="0" distL="0" distR="0" wp14:anchorId="53649EB4" wp14:editId="2FCD4F3D">
            <wp:extent cx="6387152" cy="4101152"/>
            <wp:effectExtent l="0" t="0" r="0" b="0"/>
            <wp:docPr id="28" name="Picture 27" descr="Diagram&#10;&#10;Description automatically generated">
              <a:extLst xmlns:a="http://schemas.openxmlformats.org/drawingml/2006/main">
                <a:ext uri="{FF2B5EF4-FFF2-40B4-BE49-F238E27FC236}">
                  <a16:creationId xmlns:a16="http://schemas.microsoft.com/office/drawing/2014/main" id="{033EE70C-60C5-4092-B68E-6F27B2FB1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Diagram&#10;&#10;Description automatically generated">
                      <a:extLst>
                        <a:ext uri="{FF2B5EF4-FFF2-40B4-BE49-F238E27FC236}">
                          <a16:creationId xmlns:a16="http://schemas.microsoft.com/office/drawing/2014/main" id="{033EE70C-60C5-4092-B68E-6F27B2FB18CE}"/>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422270" cy="4123701"/>
                    </a:xfrm>
                    <a:prstGeom prst="rect">
                      <a:avLst/>
                    </a:prstGeom>
                  </pic:spPr>
                </pic:pic>
              </a:graphicData>
            </a:graphic>
          </wp:inline>
        </w:drawing>
      </w:r>
    </w:p>
    <w:p w14:paraId="491F3990" w14:textId="1DA90C3B" w:rsidR="00AA3430" w:rsidRDefault="00AA3430" w:rsidP="00AA3430">
      <w:pPr>
        <w:spacing w:after="0" w:line="240" w:lineRule="auto"/>
        <w:contextualSpacing/>
        <w:jc w:val="center"/>
      </w:pPr>
    </w:p>
    <w:p w14:paraId="4755D2DF" w14:textId="0A26D1AB" w:rsidR="00AA3430" w:rsidRDefault="00AA3430" w:rsidP="00AA3430">
      <w:pPr>
        <w:spacing w:after="0" w:line="240" w:lineRule="auto"/>
        <w:contextualSpacing/>
      </w:pPr>
      <w:r w:rsidRPr="00AA3430">
        <w:rPr>
          <w:b/>
          <w:bCs/>
        </w:rPr>
        <w:t>Fig. 1. Combination of wearable sensing glove and transfer feedback device technology.</w:t>
      </w:r>
      <w:r w:rsidRPr="00AA3430">
        <w:t xml:space="preserve"> The fusion of these two technologies can advance the mobility of individuals with sensory impairment, peripheral neuropathy, prosthetics, diabetes, and sclerosis.   </w:t>
      </w:r>
    </w:p>
    <w:p w14:paraId="685D11E3" w14:textId="61678574" w:rsidR="00AA3430" w:rsidRDefault="00AA3430" w:rsidP="00AA3430">
      <w:pPr>
        <w:spacing w:after="0" w:line="240" w:lineRule="auto"/>
        <w:contextualSpacing/>
        <w:jc w:val="center"/>
      </w:pPr>
    </w:p>
    <w:p w14:paraId="690CCEBC" w14:textId="7F00F882" w:rsidR="00CB2766" w:rsidRDefault="00462325" w:rsidP="00AA3430">
      <w:pPr>
        <w:spacing w:after="0" w:line="240" w:lineRule="auto"/>
        <w:contextualSpacing/>
        <w:jc w:val="center"/>
      </w:pPr>
      <w:r>
        <w:br w:type="page"/>
      </w:r>
      <w:r w:rsidR="00CB2766">
        <w:rPr>
          <w:noProof/>
        </w:rPr>
        <w:lastRenderedPageBreak/>
        <w:drawing>
          <wp:inline distT="0" distB="0" distL="0" distR="0" wp14:anchorId="3DE4B703" wp14:editId="0A4DCBC1">
            <wp:extent cx="4200580" cy="4800600"/>
            <wp:effectExtent l="0" t="0" r="9525" b="0"/>
            <wp:docPr id="2" name="Picture 2" descr="A picture containing sky,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different, various, severa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4387" cy="4839237"/>
                    </a:xfrm>
                    <a:prstGeom prst="rect">
                      <a:avLst/>
                    </a:prstGeom>
                  </pic:spPr>
                </pic:pic>
              </a:graphicData>
            </a:graphic>
          </wp:inline>
        </w:drawing>
      </w:r>
    </w:p>
    <w:p w14:paraId="2B63EA73" w14:textId="77777777" w:rsidR="00CB2766" w:rsidRDefault="00CB2766" w:rsidP="00CB2766">
      <w:pPr>
        <w:spacing w:after="0" w:line="240" w:lineRule="auto"/>
        <w:contextualSpacing/>
        <w:jc w:val="center"/>
      </w:pPr>
    </w:p>
    <w:p w14:paraId="332603B0" w14:textId="6DAAB97E" w:rsidR="00CB2766" w:rsidRDefault="00CB2766" w:rsidP="00CB2766">
      <w:pPr>
        <w:spacing w:after="0" w:line="240" w:lineRule="auto"/>
        <w:contextualSpacing/>
      </w:pPr>
      <w:r w:rsidRPr="00703ED2">
        <w:rPr>
          <w:b/>
          <w:bCs/>
        </w:rPr>
        <w:t xml:space="preserve">Fig. </w:t>
      </w:r>
      <w:r w:rsidR="00AA3430">
        <w:rPr>
          <w:b/>
          <w:bCs/>
        </w:rPr>
        <w:t>2</w:t>
      </w:r>
      <w:del w:id="201" w:author="Carl" w:date="2021-03-28T15:45:00Z">
        <w:r w:rsidRPr="00703ED2" w:rsidDel="0031098E">
          <w:rPr>
            <w:b/>
            <w:bCs/>
          </w:rPr>
          <w:delText>3</w:delText>
        </w:r>
      </w:del>
      <w:r w:rsidRPr="00703ED2">
        <w:rPr>
          <w:b/>
          <w:bCs/>
        </w:rPr>
        <w:t>. Commercial examples of wearable sensor gloves using different sensor technology.</w:t>
      </w:r>
      <w:r w:rsidRPr="00861C12">
        <w:t xml:space="preserve"> (A) </w:t>
      </w:r>
      <w:r>
        <w:t xml:space="preserve">Courtesy of Novel GmbH </w:t>
      </w:r>
      <w:r>
        <w:fldChar w:fldCharType="begin"/>
      </w:r>
      <w:r>
        <w:instrText xml:space="preserve"> ADDIN EN.CITE &lt;EndNote&gt;&lt;Cite&gt;&lt;Author&gt;Novel&lt;/Author&gt;&lt;Year&gt;2021&lt;/Year&gt;&lt;RecNum&gt;23&lt;/RecNum&gt;&lt;DisplayText&gt;(Novel 2021)&lt;/DisplayText&gt;&lt;record&gt;&lt;rec-number&gt;23&lt;/rec-number&gt;&lt;foreign-keys&gt;&lt;key app="EN" db-id="9tzd5awr0xevfgesp5250eddd20zf5s09zwx" timestamp="1611595751" guid="b3a547bd-589f-4cc3-8f9c-b2baeb572e98"&gt;23&lt;/key&gt;&lt;/foreign-keys&gt;&lt;ref-type name="Web Page"&gt;12&lt;/ref-type&gt;&lt;contributors&gt;&lt;authors&gt;&lt;author&gt;Novel, Gmbh&lt;/author&gt;&lt;/authors&gt;&lt;/contributors&gt;&lt;titles&gt;&lt;title&gt;Pliance Glove Sensor&lt;/title&gt;&lt;/titles&gt;&lt;pages&gt;Pliance Glove Sensor&lt;/pages&gt;&lt;volume&gt;2021&lt;/volume&gt;&lt;number&gt;January 25&lt;/number&gt;&lt;dates&gt;&lt;year&gt;2021&lt;/year&gt;&lt;/dates&gt;&lt;publisher&gt;Novel Gmbh&lt;/publisher&gt;&lt;work-type&gt;Image&lt;/work-type&gt;&lt;urls&gt;&lt;related-urls&gt;&lt;url&gt;https://www.novel.de/products/pliance/glove-force-measurement/&lt;/url&gt;&lt;/related-urls&gt;&lt;/urls&gt;&lt;/record&gt;&lt;/Cite&gt;&lt;/EndNote&gt;</w:instrText>
      </w:r>
      <w:r>
        <w:fldChar w:fldCharType="separate"/>
      </w:r>
      <w:r>
        <w:rPr>
          <w:noProof/>
        </w:rPr>
        <w:t>(Novel 2021)</w:t>
      </w:r>
      <w:r>
        <w:fldChar w:fldCharType="end"/>
      </w:r>
      <w:r w:rsidRPr="00861C12">
        <w:t xml:space="preserve"> (B)</w:t>
      </w:r>
      <w:r>
        <w:t xml:space="preserve"> Courtesy of Virtual Realities, LLC</w:t>
      </w:r>
      <w:r w:rsidRPr="00861C12">
        <w:t xml:space="preserve"> </w:t>
      </w:r>
      <w:r>
        <w:fldChar w:fldCharType="begin"/>
      </w:r>
      <w:r>
        <w:instrText xml:space="preserve"> ADDIN EN.CITE &lt;EndNote&gt;&lt;Cite&gt;&lt;Author&gt;Virtual Realities&lt;/Author&gt;&lt;Year&gt;2018&lt;/Year&gt;&lt;RecNum&gt;22&lt;/RecNum&gt;&lt;DisplayText&gt;(Virtual Realities 2018)&lt;/DisplayText&gt;&lt;record&gt;&lt;rec-number&gt;22&lt;/rec-number&gt;&lt;foreign-keys&gt;&lt;key app="EN" db-id="9tzd5awr0xevfgesp5250eddd20zf5s09zwx" timestamp="1611595200" guid="8aede612-358c-468c-b06b-30a01263cbca"&gt;22&lt;/key&gt;&lt;/foreign-keys&gt;&lt;ref-type name="Web Page"&gt;12&lt;/ref-type&gt;&lt;contributors&gt;&lt;authors&gt;&lt;author&gt;Virtual Realities, LLC&lt;/author&gt;&lt;/authors&gt;&lt;/contributors&gt;&lt;titles&gt;&lt;title&gt;VMG&lt;/title&gt;&lt;/titles&gt;&lt;pages&gt;VMG 8 Multipurpose Data Glove&lt;/pages&gt;&lt;volume&gt;2021&lt;/volume&gt;&lt;number&gt;January 25th&lt;/number&gt;&lt;dates&gt;&lt;year&gt;2018&lt;/year&gt;&lt;/dates&gt;&lt;publisher&gt;Virtual Realities, LLC&lt;/publisher&gt;&lt;work-type&gt;Image&lt;/work-type&gt;&lt;urls&gt;&lt;related-urls&gt;&lt;url&gt;https://www.vrealities.com/products/data-gloves/dg5&lt;/url&gt;&lt;/related-urls&gt;&lt;/urls&gt;&lt;custom1&gt;2021&lt;/custom1&gt;&lt;custom2&gt;January 25th&lt;/custom2&gt;&lt;/record&gt;&lt;/Cite&gt;&lt;/EndNote&gt;</w:instrText>
      </w:r>
      <w:r>
        <w:fldChar w:fldCharType="separate"/>
      </w:r>
      <w:r>
        <w:rPr>
          <w:noProof/>
        </w:rPr>
        <w:t>(Virtual Realities 2018)</w:t>
      </w:r>
      <w:r>
        <w:fldChar w:fldCharType="end"/>
      </w:r>
      <w:r w:rsidRPr="00861C12">
        <w:t xml:space="preserve"> (C) </w:t>
      </w:r>
      <w:r>
        <w:t xml:space="preserve">Courtesy of Sensor Holdings Limited </w:t>
      </w:r>
      <w:r>
        <w:fldChar w:fldCharType="begin"/>
      </w:r>
      <w:r>
        <w:instrText xml:space="preserve"> ADDIN EN.CITE &lt;EndNote&gt;&lt;Cite&gt;&lt;Author&gt;StretchSense&lt;/Author&gt;&lt;Year&gt;2021&lt;/Year&gt;&lt;RecNum&gt;35&lt;/RecNum&gt;&lt;DisplayText&gt;(StretchSense 2021)&lt;/DisplayText&gt;&lt;record&gt;&lt;rec-number&gt;35&lt;/rec-number&gt;&lt;foreign-keys&gt;&lt;key app="EN" db-id="9tzd5awr0xevfgesp5250eddd20zf5s09zwx" timestamp="1611808716" guid="b957354e-4086-44c3-b9be-aed9a7c5242e"&gt;35&lt;/key&gt;&lt;/foreign-keys&gt;&lt;ref-type name="Web Page"&gt;12&lt;/ref-type&gt;&lt;contributors&gt;&lt;authors&gt;&lt;author&gt;StretchSense&lt;/author&gt;&lt;/authors&gt;&lt;/contributors&gt;&lt;titles&gt;&lt;title&gt;MoCap Pro SuperSplay Gloves&lt;/title&gt;&lt;/titles&gt;&lt;pages&gt;MoCap Pro SuperSplay Gloves&lt;/pages&gt;&lt;volume&gt;2021&lt;/volume&gt;&lt;number&gt;January 27&lt;/number&gt;&lt;dates&gt;&lt;year&gt;2021&lt;/year&gt;&lt;/dates&gt;&lt;pub-location&gt;www.stretchsense.com&lt;/pub-location&gt;&lt;publisher&gt;Stretch Sense&lt;/publisher&gt;&lt;work-type&gt;Image&lt;/work-type&gt;&lt;urls&gt;&lt;related-urls&gt;&lt;url&gt;https://stretchsense.com/product/mocap-pro-super-splay/&lt;/url&gt;&lt;/related-urls&gt;&lt;/urls&gt;&lt;/record&gt;&lt;/Cite&gt;&lt;/EndNote&gt;</w:instrText>
      </w:r>
      <w:r>
        <w:fldChar w:fldCharType="separate"/>
      </w:r>
      <w:r>
        <w:rPr>
          <w:noProof/>
        </w:rPr>
        <w:t>(StretchSense 2021)</w:t>
      </w:r>
      <w:r>
        <w:fldChar w:fldCharType="end"/>
      </w:r>
      <w:r>
        <w:t xml:space="preserve"> </w:t>
      </w:r>
      <w:r w:rsidRPr="00861C12">
        <w:t xml:space="preserve">(D) </w:t>
      </w:r>
      <w:r>
        <w:t xml:space="preserve">Courtesy of </w:t>
      </w:r>
      <w:proofErr w:type="spellStart"/>
      <w:r>
        <w:t>Flexpoint</w:t>
      </w:r>
      <w:proofErr w:type="spellEnd"/>
      <w:r>
        <w:t xml:space="preserve"> Sensor Systems, Inc. </w:t>
      </w:r>
      <w:r>
        <w:fldChar w:fldCharType="begin"/>
      </w:r>
      <w:r>
        <w:instrText xml:space="preserve"> ADDIN EN.CITE &lt;EndNote&gt;&lt;Cite&gt;&lt;Author&gt;Flexpoint&lt;/Author&gt;&lt;Year&gt;2021&lt;/Year&gt;&lt;RecNum&gt;47&lt;/RecNum&gt;&lt;DisplayText&gt;(Flexpoint 2021)&lt;/DisplayText&gt;&lt;record&gt;&lt;rec-number&gt;47&lt;/rec-number&gt;&lt;foreign-keys&gt;&lt;key app="EN" db-id="9tzd5awr0xevfgesp5250eddd20zf5s09zwx" timestamp="1611893710" guid="a0db846a-08f1-48bb-80c7-46152fc1255b"&gt;47&lt;/key&gt;&lt;/foreign-keys&gt;&lt;ref-type name="Web Page"&gt;12&lt;/ref-type&gt;&lt;contributors&gt;&lt;authors&gt;&lt;author&gt;Flexpoint&lt;/author&gt;&lt;/authors&gt;&lt;/contributors&gt;&lt;titles&gt;&lt;title&gt;Flexpoint USB Glove Kit&lt;/title&gt;&lt;/titles&gt;&lt;pages&gt;USB Glove Kit&lt;/pages&gt;&lt;volume&gt;2021&lt;/volume&gt;&lt;number&gt;January 28&lt;/number&gt;&lt;dates&gt;&lt;year&gt;2021&lt;/year&gt;&lt;/dates&gt;&lt;pub-location&gt;https://www.flexpoint.com/usbglovekit&lt;/pub-location&gt;&lt;publisher&gt;Flexpoint Sensor Systems&lt;/publisher&gt;&lt;work-type&gt;Image&lt;/work-type&gt;&lt;urls&gt;&lt;related-urls&gt;&lt;url&gt;https://www.flexpoint.com/usbglovekit&lt;/url&gt;&lt;/related-urls&gt;&lt;/urls&gt;&lt;custom1&gt;2021&lt;/custom1&gt;&lt;custom2&gt;February 9&lt;/custom2&gt;&lt;/record&gt;&lt;/Cite&gt;&lt;/EndNote&gt;</w:instrText>
      </w:r>
      <w:r>
        <w:fldChar w:fldCharType="separate"/>
      </w:r>
      <w:r>
        <w:rPr>
          <w:noProof/>
        </w:rPr>
        <w:t>(Flexpoint 2021)</w:t>
      </w:r>
      <w:r>
        <w:fldChar w:fldCharType="end"/>
      </w:r>
      <w:r w:rsidRPr="00861C12">
        <w:t xml:space="preserve"> (</w:t>
      </w:r>
      <w:r>
        <w:t>E</w:t>
      </w:r>
      <w:r w:rsidRPr="00861C12">
        <w:t>)</w:t>
      </w:r>
      <w:r>
        <w:t xml:space="preserve"> Courtesy of </w:t>
      </w:r>
      <w:proofErr w:type="spellStart"/>
      <w:r>
        <w:t>CaptoGlove</w:t>
      </w:r>
      <w:proofErr w:type="spellEnd"/>
      <w:r>
        <w:t xml:space="preserve"> Inc.</w:t>
      </w:r>
      <w:r w:rsidRPr="00861C12">
        <w:t xml:space="preserve"> </w:t>
      </w:r>
      <w:r>
        <w:fldChar w:fldCharType="begin"/>
      </w:r>
      <w:r>
        <w:instrText xml:space="preserve"> ADDIN EN.CITE &lt;EndNote&gt;&lt;Cite&gt;&lt;Author&gt;CaptoGlove&lt;/Author&gt;&lt;Year&gt;2020&lt;/Year&gt;&lt;RecNum&gt;34&lt;/RecNum&gt;&lt;DisplayText&gt;(CaptoGlove 2020)&lt;/DisplayText&gt;&lt;record&gt;&lt;rec-number&gt;34&lt;/rec-number&gt;&lt;foreign-keys&gt;&lt;key app="EN" db-id="9tzd5awr0xevfgesp5250eddd20zf5s09zwx" timestamp="1611771060" guid="50c3c140-e486-40fb-8f54-9af14fc0e6aa"&gt;34&lt;/key&gt;&lt;/foreign-keys&gt;&lt;ref-type name="Web Page"&gt;12&lt;/ref-type&gt;&lt;contributors&gt;&lt;authors&gt;&lt;author&gt;CaptoGlove&lt;/author&gt;&lt;/authors&gt;&lt;/contributors&gt;&lt;titles&gt;&lt;title&gt;CaptoGlove Business-Single&lt;/title&gt;&lt;/titles&gt;&lt;pages&gt;CaptoGlove is a wireless wearable hand machie interface&lt;/pages&gt;&lt;volume&gt;2021&lt;/volume&gt;&lt;number&gt;January 27&lt;/number&gt;&lt;dates&gt;&lt;year&gt;2020&lt;/year&gt;&lt;/dates&gt;&lt;pub-location&gt;www.captoglove.com&lt;/pub-location&gt;&lt;publisher&gt;CaptoGlove&lt;/publisher&gt;&lt;work-type&gt;Image&lt;/work-type&gt;&lt;urls&gt;&lt;related-urls&gt;&lt;url&gt;https://www.captoglove.com/shop/business-single/&lt;/url&gt;&lt;/related-urls&gt;&lt;/urls&gt;&lt;/record&gt;&lt;/Cite&gt;&lt;/EndNote&gt;</w:instrText>
      </w:r>
      <w:r>
        <w:fldChar w:fldCharType="separate"/>
      </w:r>
      <w:r>
        <w:rPr>
          <w:noProof/>
        </w:rPr>
        <w:t>(CaptoGlove 2020)</w:t>
      </w:r>
      <w:r>
        <w:fldChar w:fldCharType="end"/>
      </w:r>
      <w:r w:rsidRPr="00861C12">
        <w:t xml:space="preserve"> (</w:t>
      </w:r>
      <w:r>
        <w:t>F</w:t>
      </w:r>
      <w:r w:rsidRPr="00861C12">
        <w:t>)</w:t>
      </w:r>
      <w:r>
        <w:t xml:space="preserve"> Courtesy of Bebop Sensors</w:t>
      </w:r>
      <w:r w:rsidRPr="00861C12">
        <w:t xml:space="preserve"> </w:t>
      </w:r>
      <w:r>
        <w:fldChar w:fldCharType="begin"/>
      </w:r>
      <w:r>
        <w:instrText xml:space="preserve"> ADDIN EN.CITE &lt;EndNote&gt;&lt;Cite&gt;&lt;Author&gt;BeBop&lt;/Author&gt;&lt;Year&gt;2021&lt;/Year&gt;&lt;RecNum&gt;32&lt;/RecNum&gt;&lt;DisplayText&gt;(BeBop 2021)&lt;/DisplayText&gt;&lt;record&gt;&lt;rec-number&gt;32&lt;/rec-number&gt;&lt;foreign-keys&gt;&lt;key app="EN" db-id="9tzd5awr0xevfgesp5250eddd20zf5s09zwx" timestamp="1611765119" guid="2c7942da-fbb5-4729-9ec8-3111f900f880"&gt;32&lt;/key&gt;&lt;/foreign-keys&gt;&lt;ref-type name="Web Page"&gt;12&lt;/ref-type&gt;&lt;contributors&gt;&lt;authors&gt;&lt;author&gt;BeBop&lt;/author&gt;&lt;/authors&gt;&lt;/contributors&gt;&lt;titles&gt;&lt;title&gt;BeBop Forte Data Gloves&lt;/title&gt;&lt;/titles&gt;&lt;pages&gt;BeBop ARVR Data Glove&lt;/pages&gt;&lt;volume&gt;2021&lt;/volume&gt;&lt;number&gt;January 25&lt;/number&gt;&lt;dates&gt;&lt;year&gt;2021&lt;/year&gt;&lt;/dates&gt;&lt;pub-location&gt;https://bebopsensors.com/arvr/&lt;/pub-location&gt;&lt;publisher&gt;Bebop Sensors&lt;/publisher&gt;&lt;urls&gt;&lt;related-urls&gt;&lt;url&gt;https://bebopsensors.com/arvr/&lt;/url&gt;&lt;/related-urls&gt;&lt;/urls&gt;&lt;custom1&gt;2021&lt;/custom1&gt;&lt;custom2&gt;January 27&lt;/custom2&gt;&lt;/record&gt;&lt;/Cite&gt;&lt;/EndNote&gt;</w:instrText>
      </w:r>
      <w:r>
        <w:fldChar w:fldCharType="separate"/>
      </w:r>
      <w:r>
        <w:rPr>
          <w:noProof/>
        </w:rPr>
        <w:t>(BeBop 2021)</w:t>
      </w:r>
      <w:r>
        <w:fldChar w:fldCharType="end"/>
      </w:r>
      <w:r w:rsidRPr="00861C12">
        <w:t xml:space="preserve"> </w:t>
      </w:r>
      <w:r>
        <w:t xml:space="preserve">(G) Courtesy of Medical Tactile Inc. </w:t>
      </w:r>
      <w:r>
        <w:fldChar w:fldCharType="begin"/>
      </w:r>
      <w:r>
        <w:instrText xml:space="preserve"> ADDIN EN.CITE &lt;EndNote&gt;&lt;Cite&gt;&lt;Author&gt;PPS&lt;/Author&gt;&lt;Year&gt;2021&lt;/Year&gt;&lt;RecNum&gt;49&lt;/RecNum&gt;&lt;DisplayText&gt;(PPS 2021b)&lt;/DisplayText&gt;&lt;record&gt;&lt;rec-number&gt;49&lt;/rec-number&gt;&lt;foreign-keys&gt;&lt;key app="EN" db-id="9tzd5awr0xevfgesp5250eddd20zf5s09zwx" timestamp="1612028568" guid="d492251b-463c-48e0-bb97-9b2b26f577f9"&gt;49&lt;/key&gt;&lt;/foreign-keys&gt;&lt;ref-type name="Web Page"&gt;12&lt;/ref-type&gt;&lt;contributors&gt;&lt;authors&gt;&lt;author&gt;PPS&lt;/author&gt;&lt;/authors&gt;&lt;/contributors&gt;&lt;titles&gt;&lt;title&gt;TactileGlove - Hand Pressure Measurement&lt;/title&gt;&lt;/titles&gt;&lt;pages&gt;TactileGlove - Hand Pressure Measurement&lt;/pages&gt;&lt;volume&gt;2021&lt;/volume&gt;&lt;number&gt;January 30&lt;/number&gt;&lt;dates&gt;&lt;year&gt;2021&lt;/year&gt;&lt;/dates&gt;&lt;pub-location&gt;https://pressureprofile.com/body-pressure-mapping/tactile-glove&lt;/pub-location&gt;&lt;publisher&gt;Medical Tactile Inc&lt;/publisher&gt;&lt;work-type&gt;Image&lt;/work-type&gt;&lt;urls&gt;&lt;related-urls&gt;&lt;url&gt;https://pressureprofile.com/body-pressure-mapping/tactile-glove&lt;/url&gt;&lt;/related-urls&gt;&lt;/urls&gt;&lt;/record&gt;&lt;/Cite&gt;&lt;/EndNote&gt;</w:instrText>
      </w:r>
      <w:r>
        <w:fldChar w:fldCharType="separate"/>
      </w:r>
      <w:r>
        <w:rPr>
          <w:noProof/>
        </w:rPr>
        <w:t>(PPS 2021b)</w:t>
      </w:r>
      <w:r>
        <w:fldChar w:fldCharType="end"/>
      </w:r>
      <w:r w:rsidRPr="00861C12">
        <w:t xml:space="preserve"> (</w:t>
      </w:r>
      <w:r>
        <w:t>H</w:t>
      </w:r>
      <w:r w:rsidRPr="00861C12">
        <w:t>)</w:t>
      </w:r>
      <w:r>
        <w:t xml:space="preserve"> Courtesy of MI.MU Gloves Limited</w:t>
      </w:r>
      <w:r w:rsidRPr="00861C12">
        <w:t xml:space="preserve"> </w:t>
      </w:r>
      <w:r>
        <w:fldChar w:fldCharType="begin"/>
      </w:r>
      <w:r>
        <w:instrText xml:space="preserve"> ADDIN EN.CITE &lt;EndNote&gt;&lt;Cite&gt;&lt;Author&gt;MimuGloves&lt;/Author&gt;&lt;Year&gt;2021&lt;/Year&gt;&lt;RecNum&gt;48&lt;/RecNum&gt;&lt;DisplayText&gt;(MimuGloves 2021)&lt;/DisplayText&gt;&lt;record&gt;&lt;rec-number&gt;48&lt;/rec-number&gt;&lt;foreign-keys&gt;&lt;key app="EN" db-id="9tzd5awr0xevfgesp5250eddd20zf5s09zwx" timestamp="1612027120" guid="07a59117-dbed-417c-8258-3567cdbaf7ec"&gt;48&lt;/key&gt;&lt;/foreign-keys&gt;&lt;ref-type name="Web Page"&gt;12&lt;/ref-type&gt;&lt;contributors&gt;&lt;authors&gt;&lt;author&gt;MimuGloves&lt;/author&gt;&lt;/authors&gt;&lt;/contributors&gt;&lt;titles&gt;&lt;title&gt;Mimu-Gloves&lt;/title&gt;&lt;/titles&gt;&lt;pages&gt;Mimu Gloves&lt;/pages&gt;&lt;volume&gt;2021&lt;/volume&gt;&lt;number&gt;January 30&lt;/number&gt;&lt;dates&gt;&lt;year&gt;2021&lt;/year&gt;&lt;/dates&gt;&lt;pub-location&gt;www.mimugloves.com&lt;/pub-location&gt;&lt;publisher&gt;Mimu Gloves&lt;/publisher&gt;&lt;work-type&gt;Figure&lt;/work-type&gt;&lt;urls&gt;&lt;related-urls&gt;&lt;url&gt;https://mimugloves.com/&lt;/url&gt;&lt;/related-urls&gt;&lt;/urls&gt;&lt;/record&gt;&lt;/Cite&gt;&lt;/EndNote&gt;</w:instrText>
      </w:r>
      <w:r>
        <w:fldChar w:fldCharType="separate"/>
      </w:r>
      <w:r>
        <w:rPr>
          <w:noProof/>
        </w:rPr>
        <w:t>(MimuGloves 2021)</w:t>
      </w:r>
      <w:r>
        <w:fldChar w:fldCharType="end"/>
      </w:r>
      <w:r w:rsidRPr="00861C12">
        <w:t xml:space="preserve"> (</w:t>
      </w:r>
      <w:r>
        <w:t>I</w:t>
      </w:r>
      <w:r w:rsidRPr="00861C12">
        <w:t>)</w:t>
      </w:r>
      <w:r>
        <w:t xml:space="preserve"> Courtesy of </w:t>
      </w:r>
      <w:r w:rsidRPr="008A77D6">
        <w:t>Iron Will Innovations Canada Inc.</w:t>
      </w:r>
      <w:r>
        <w:t xml:space="preserve"> </w:t>
      </w:r>
      <w:r>
        <w:fldChar w:fldCharType="begin"/>
      </w:r>
      <w:r>
        <w:instrText xml:space="preserve"> ADDIN EN.CITE &lt;EndNote&gt;&lt;Cite&gt;&lt;Author&gt;Peregrine&lt;/Author&gt;&lt;Year&gt;2021&lt;/Year&gt;&lt;RecNum&gt;33&lt;/RecNum&gt;&lt;DisplayText&gt;(Peregrine 2021)&lt;/DisplayText&gt;&lt;record&gt;&lt;rec-number&gt;33&lt;/rec-number&gt;&lt;foreign-keys&gt;&lt;key app="EN" db-id="9tzd5awr0xevfgesp5250eddd20zf5s09zwx" timestamp="1611769277" guid="dfba8a51-b697-450a-af22-73cd27fd0a7b"&gt;33&lt;/key&gt;&lt;/foreign-keys&gt;&lt;ref-type name="Web Page"&gt;12&lt;/ref-type&gt;&lt;contributors&gt;&lt;authors&gt;&lt;author&gt;Peregrine&lt;/author&gt;&lt;/authors&gt;&lt;/contributors&gt;&lt;titles&gt;&lt;title&gt;Peregrine Glove ST&lt;/title&gt;&lt;/titles&gt;&lt;pages&gt;Peregrine Glove ST&lt;/pages&gt;&lt;volume&gt;2021&lt;/volume&gt;&lt;number&gt;January 27&lt;/number&gt;&lt;dates&gt;&lt;year&gt;2021&lt;/year&gt;&lt;/dates&gt;&lt;pub-location&gt;www.peregrineglove.com&lt;/pub-location&gt;&lt;publisher&gt;Peregrine Glove&lt;/publisher&gt;&lt;work-type&gt;Image&lt;/work-type&gt;&lt;urls&gt;&lt;related-urls&gt;&lt;url&gt;https://peregrineglove.com/products/peregrine-glove-st-full-kit-w-pod&lt;/url&gt;&lt;/related-urls&gt;&lt;/urls&gt;&lt;custom1&gt;2021&lt;/custom1&gt;&lt;custom2&gt;January 27&lt;/custom2&gt;&lt;/record&gt;&lt;/Cite&gt;&lt;/EndNote&gt;</w:instrText>
      </w:r>
      <w:r>
        <w:fldChar w:fldCharType="separate"/>
      </w:r>
      <w:r>
        <w:rPr>
          <w:noProof/>
        </w:rPr>
        <w:t>(Peregrine 2021)</w:t>
      </w:r>
      <w:r>
        <w:fldChar w:fldCharType="end"/>
      </w:r>
      <w:r w:rsidRPr="00861C12">
        <w:t xml:space="preserve"> (</w:t>
      </w:r>
      <w:r>
        <w:t>J</w:t>
      </w:r>
      <w:r w:rsidRPr="00861C12">
        <w:t>)</w:t>
      </w:r>
      <w:r>
        <w:t xml:space="preserve"> Courtesy of Manus </w:t>
      </w:r>
      <w:proofErr w:type="spellStart"/>
      <w:r>
        <w:t>Machinae</w:t>
      </w:r>
      <w:proofErr w:type="spellEnd"/>
      <w:r>
        <w:t xml:space="preserve"> BV</w:t>
      </w:r>
      <w:r w:rsidRPr="00861C12">
        <w:t xml:space="preserve"> </w:t>
      </w:r>
      <w:r>
        <w:fldChar w:fldCharType="begin"/>
      </w:r>
      <w:r>
        <w:instrText xml:space="preserve"> ADDIN EN.CITE &lt;EndNote&gt;&lt;Cite&gt;&lt;Author&gt;Manus-VR&lt;/Author&gt;&lt;Year&gt;2021&lt;/Year&gt;&lt;RecNum&gt;41&lt;/RecNum&gt;&lt;DisplayText&gt;(Manus-VR 2021)&lt;/DisplayText&gt;&lt;record&gt;&lt;rec-number&gt;41&lt;/rec-number&gt;&lt;foreign-keys&gt;&lt;key app="EN" db-id="9tzd5awr0xevfgesp5250eddd20zf5s09zwx" timestamp="1611851344" guid="30093074-6adb-470e-8064-fc97e2f7360e"&gt;41&lt;/key&gt;&lt;/foreign-keys&gt;&lt;ref-type name="Web Page"&gt;12&lt;/ref-type&gt;&lt;contributors&gt;&lt;authors&gt;&lt;author&gt;Manus-VR&lt;/author&gt;&lt;/authors&gt;&lt;/contributors&gt;&lt;titles&gt;&lt;title&gt;Manus VR Prime II&lt;/title&gt;&lt;/titles&gt;&lt;pages&gt;Manus-VR Prime II Haptic &lt;/pages&gt;&lt;volume&gt;2021&lt;/volume&gt;&lt;number&gt;January 28&lt;/number&gt;&lt;dates&gt;&lt;year&gt;2021&lt;/year&gt;&lt;/dates&gt;&lt;pub-location&gt;Manus-VR.com&lt;/pub-location&gt;&lt;publisher&gt;Manus-VR&lt;/publisher&gt;&lt;work-type&gt;Image&lt;/work-type&gt;&lt;urls&gt;&lt;related-urls&gt;&lt;url&gt;https://manus-vr.com/haptic-gloves&lt;/url&gt;&lt;/related-urls&gt;&lt;/urls&gt;&lt;custom1&gt;2021&lt;/custom1&gt;&lt;custom2&gt;January 28&lt;/custom2&gt;&lt;/record&gt;&lt;/Cite&gt;&lt;/EndNote&gt;</w:instrText>
      </w:r>
      <w:r>
        <w:fldChar w:fldCharType="separate"/>
      </w:r>
      <w:r>
        <w:rPr>
          <w:noProof/>
        </w:rPr>
        <w:t>(Manus-VR 2021)</w:t>
      </w:r>
      <w:r>
        <w:fldChar w:fldCharType="end"/>
      </w:r>
      <w:r w:rsidRPr="00861C12">
        <w:t xml:space="preserve"> (</w:t>
      </w:r>
      <w:r>
        <w:t>K</w:t>
      </w:r>
      <w:r w:rsidRPr="00861C12">
        <w:t>)</w:t>
      </w:r>
      <w:r>
        <w:t xml:space="preserve"> Courtesy of 5DT Technologies</w:t>
      </w:r>
      <w:r w:rsidRPr="00861C12">
        <w:t xml:space="preserve"> </w:t>
      </w:r>
      <w:r>
        <w:fldChar w:fldCharType="begin"/>
      </w:r>
      <w:r>
        <w:instrText xml:space="preserve"> ADDIN EN.CITE &lt;EndNote&gt;&lt;Cite&gt;&lt;Author&gt;5DT&lt;/Author&gt;&lt;Year&gt;2021&lt;/Year&gt;&lt;RecNum&gt;53&lt;/RecNum&gt;&lt;DisplayText&gt;(5DT 2021)&lt;/DisplayText&gt;&lt;record&gt;&lt;rec-number&gt;53&lt;/rec-number&gt;&lt;foreign-keys&gt;&lt;key app="EN" db-id="9tzd5awr0xevfgesp5250eddd20zf5s09zwx" timestamp="1612035562" guid="f17f9b10-ed52-422b-82c3-081f1af83e9d"&gt;53&lt;/key&gt;&lt;/foreign-keys&gt;&lt;ref-type name="Web Page"&gt;12&lt;/ref-type&gt;&lt;contributors&gt;&lt;authors&gt;&lt;author&gt;5DT, (Fifth Dimension Technologies)&lt;/author&gt;&lt;/authors&gt;&lt;/contributors&gt;&lt;titles&gt;&lt;title&gt;5DT Data Glove Ultra&lt;/title&gt;&lt;/titles&gt;&lt;pages&gt;5DT Data Glove Ultra&lt;/pages&gt;&lt;volume&gt;2021&lt;/volume&gt;&lt;number&gt;January 30&lt;/number&gt;&lt;dates&gt;&lt;year&gt;2021&lt;/year&gt;&lt;/dates&gt;&lt;pub-location&gt;https://5dt.com/5dt-data-glove-ultra/&lt;/pub-location&gt;&lt;publisher&gt;Fifth Dimension Technologies&lt;/publisher&gt;&lt;work-type&gt;Image&lt;/work-type&gt;&lt;urls&gt;&lt;related-urls&gt;&lt;url&gt;https://5dt.com/5dt-data-glove-ultra/&lt;/url&gt;&lt;/related-urls&gt;&lt;/urls&gt;&lt;/record&gt;&lt;/Cite&gt;&lt;/EndNote&gt;</w:instrText>
      </w:r>
      <w:r>
        <w:fldChar w:fldCharType="separate"/>
      </w:r>
      <w:r>
        <w:rPr>
          <w:noProof/>
        </w:rPr>
        <w:t>(5DT 2021)</w:t>
      </w:r>
      <w:r>
        <w:fldChar w:fldCharType="end"/>
      </w:r>
      <w:r w:rsidRPr="00861C12">
        <w:t xml:space="preserve"> (</w:t>
      </w:r>
      <w:r>
        <w:t>L</w:t>
      </w:r>
      <w:r w:rsidRPr="00861C12">
        <w:t xml:space="preserve">) </w:t>
      </w:r>
      <w:r>
        <w:t xml:space="preserve">Courtesy of Vista Medical, Ltd. </w:t>
      </w:r>
      <w:r>
        <w:fldChar w:fldCharType="begin"/>
      </w:r>
      <w:r>
        <w:instrText xml:space="preserve"> ADDIN EN.CITE &lt;EndNote&gt;&lt;Cite&gt;&lt;Author&gt;Vista Medical&lt;/Author&gt;&lt;RecNum&gt;21&lt;/RecNum&gt;&lt;DisplayText&gt;(Vista Medical)&lt;/DisplayText&gt;&lt;record&gt;&lt;rec-number&gt;21&lt;/rec-number&gt;&lt;foreign-keys&gt;&lt;key app="EN" db-id="9tzd5awr0xevfgesp5250eddd20zf5s09zwx" timestamp="1611592580" guid="8a4f4bfd-ef01-4c76-be88-5b79e940abb0"&gt;21&lt;/key&gt;&lt;/foreign-keys&gt;&lt;ref-type name="Web Page"&gt;12&lt;/ref-type&gt;&lt;contributors&gt;&lt;authors&gt;&lt;author&gt;Vista Medical, Ltd.&lt;/author&gt;&lt;/authors&gt;&lt;/contributors&gt;&lt;titles&gt;&lt;title&gt;Glove Pressure Mapping System&lt;/title&gt;&lt;short-title&gt;Glove Pressure Mapping System&lt;/short-title&gt;&lt;/titles&gt;&lt;pages&gt;Glove Pressure Mapping System&lt;/pages&gt;&lt;volume&gt;2021&lt;/volume&gt;&lt;number&gt;January 25&lt;/number&gt;&lt;dates&gt;&lt;/dates&gt;&lt;pub-location&gt;http://www.nexgenergo.com/ergonomics/nexglove.html&lt;/pub-location&gt;&lt;publisher&gt;Vista Medical, Ltd. www.boditrak.com&lt;/publisher&gt;&lt;work-type&gt;Image&lt;/work-type&gt;&lt;urls&gt;&lt;related-urls&gt;&lt;url&gt;http://www.nexgenergo.com/ergonomics/nexglove.html&lt;/url&gt;&lt;/related-urls&gt;&lt;/urls&gt;&lt;language&gt;English&lt;/language&gt;&lt;/record&gt;&lt;/Cite&gt;&lt;/EndNote&gt;</w:instrText>
      </w:r>
      <w:r>
        <w:fldChar w:fldCharType="separate"/>
      </w:r>
      <w:r>
        <w:rPr>
          <w:noProof/>
        </w:rPr>
        <w:t>(Vista Medical)</w:t>
      </w:r>
      <w:r>
        <w:fldChar w:fldCharType="end"/>
      </w:r>
    </w:p>
    <w:p w14:paraId="53F13876" w14:textId="77777777" w:rsidR="00CB2766" w:rsidRDefault="00CB2766" w:rsidP="00CB2766">
      <w:pPr>
        <w:spacing w:after="0" w:line="240" w:lineRule="auto"/>
        <w:contextualSpacing/>
        <w:jc w:val="center"/>
      </w:pPr>
      <w:r>
        <w:br w:type="page"/>
      </w:r>
      <w:r>
        <w:rPr>
          <w:noProof/>
        </w:rPr>
        <w:lastRenderedPageBreak/>
        <w:drawing>
          <wp:inline distT="0" distB="0" distL="0" distR="0" wp14:anchorId="15FD101E" wp14:editId="285FFC3B">
            <wp:extent cx="5943600" cy="4671060"/>
            <wp:effectExtent l="0" t="0" r="0" b="0"/>
            <wp:docPr id="3" name="Picture 3"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cat&#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680FF5C2" w14:textId="77777777" w:rsidR="00CB2766" w:rsidRDefault="00CB2766" w:rsidP="00CB2766">
      <w:pPr>
        <w:spacing w:after="0" w:line="240" w:lineRule="auto"/>
        <w:contextualSpacing/>
      </w:pPr>
    </w:p>
    <w:p w14:paraId="47540D16" w14:textId="5A8E8C04" w:rsidR="00CB2766" w:rsidRDefault="00CB2766" w:rsidP="00CB2766">
      <w:pPr>
        <w:spacing w:after="0" w:line="240" w:lineRule="auto"/>
        <w:contextualSpacing/>
      </w:pPr>
      <w:r w:rsidRPr="005374D5">
        <w:rPr>
          <w:b/>
          <w:bCs/>
        </w:rPr>
        <w:t xml:space="preserve">Fig. </w:t>
      </w:r>
      <w:r w:rsidR="00AA3430">
        <w:rPr>
          <w:b/>
          <w:bCs/>
        </w:rPr>
        <w:t>3</w:t>
      </w:r>
      <w:del w:id="202" w:author="Carl" w:date="2021-03-28T15:45:00Z">
        <w:r w:rsidRPr="005374D5" w:rsidDel="0031098E">
          <w:rPr>
            <w:b/>
            <w:bCs/>
          </w:rPr>
          <w:delText>4</w:delText>
        </w:r>
      </w:del>
      <w:r w:rsidRPr="005374D5">
        <w:rPr>
          <w:b/>
          <w:bCs/>
        </w:rPr>
        <w:t>. Do-It-Yourself prototypes of wearable sensor gloves using different sensor technology.</w:t>
      </w:r>
      <w:r w:rsidRPr="005374D5">
        <w:t xml:space="preserve"> (A) </w:t>
      </w:r>
      <w:r>
        <w:t xml:space="preserve">Courtesy from Thingiverse.com </w:t>
      </w:r>
      <w:r>
        <w:fldChar w:fldCharType="begin"/>
      </w:r>
      <w:r>
        <w:instrText xml:space="preserve"> ADDIN EN.CITE &lt;EndNote&gt;&lt;Cite&gt;&lt;Author&gt;Freedman&lt;/Author&gt;&lt;Year&gt;2016&lt;/Year&gt;&lt;RecNum&gt;24&lt;/RecNum&gt;&lt;DisplayText&gt;(Freedman 2016)&lt;/DisplayText&gt;&lt;record&gt;&lt;rec-number&gt;24&lt;/rec-number&gt;&lt;foreign-keys&gt;&lt;key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25&lt;/custom2&gt;&lt;/record&gt;&lt;/Cite&gt;&lt;Cite&gt;&lt;Author&gt;Freedman&lt;/Author&gt;&lt;Year&gt;2016&lt;/Year&gt;&lt;RecNum&gt;24&lt;/RecNum&gt;&lt;record&gt;&lt;rec-number&gt;24&lt;/rec-number&gt;&lt;foreign-keys&gt;&lt;key app="EN" db-id="9tzd5awr0xevfgesp5250eddd20zf5s09zwx" timestamp="1611599530" guid="1fed062c-9621-427e-9a8a-f1a11995b0cc"&gt;24&lt;/key&gt;&lt;/foreign-keys&gt;&lt;ref-type name="Web Page"&gt;12&lt;/ref-type&gt;&lt;contributors&gt;&lt;authors&gt;&lt;author&gt;Zack Freedman&lt;/author&gt;&lt;/authors&gt;&lt;/contributors&gt;&lt;titles&gt;&lt;title&gt;Project Grip - Parametric Data Glove&lt;/title&gt;&lt;/titles&gt;&lt;pages&gt;Project Grip - Parametric Data Glove&lt;/pages&gt;&lt;volume&gt;2021&lt;/volume&gt;&lt;number&gt;January 25&lt;/number&gt;&lt;dates&gt;&lt;year&gt;2016&lt;/year&gt;&lt;/dates&gt;&lt;pub-location&gt;thingverse.com&lt;/pub-location&gt;&lt;publisher&gt;MakerBot Thingverse&lt;/publisher&gt;&lt;work-type&gt;Image&lt;/work-type&gt;&lt;urls&gt;&lt;related-urls&gt;&lt;url&gt;https://www.thingiverse.com/thing:1606915&lt;/url&gt;&lt;/related-urls&gt;&lt;/urls&gt;&lt;custom1&gt;2021&lt;/custom1&gt;&lt;custom2&gt;January 25&lt;/custom2&gt;&lt;/record&gt;&lt;/Cite&gt;&lt;/EndNote&gt;</w:instrText>
      </w:r>
      <w:r>
        <w:fldChar w:fldCharType="separate"/>
      </w:r>
      <w:r>
        <w:rPr>
          <w:noProof/>
        </w:rPr>
        <w:t>(Freedman 2016)</w:t>
      </w:r>
      <w:r>
        <w:fldChar w:fldCharType="end"/>
      </w:r>
      <w:r w:rsidRPr="005374D5">
        <w:t xml:space="preserve"> (B) </w:t>
      </w:r>
      <w:r>
        <w:t xml:space="preserve">Courtesy of Instructables.com </w:t>
      </w:r>
      <w:r>
        <w:fldChar w:fldCharType="begin"/>
      </w:r>
      <w:r>
        <w:instrText xml:space="preserve"> ADDIN EN.CITE &lt;EndNote&gt;&lt;Cite&gt;&lt;Author&gt;vu2aeo&lt;/Author&gt;&lt;Year&gt;2021&lt;/Year&gt;&lt;RecNum&gt;25&lt;/RecNum&gt;&lt;DisplayText&gt;(vu2aeo 2021)&lt;/DisplayText&gt;&lt;record&gt;&lt;rec-number&gt;25&lt;/rec-number&gt;&lt;foreign-keys&gt;&lt;key app="EN" db-id="9tzd5awr0xevfgesp5250eddd20zf5s09zwx" timestamp="1611604357" guid="7218d9b8-9054-4b7f-8b0a-26acff3470b6"&gt;25&lt;/key&gt;&lt;/foreign-keys&gt;&lt;ref-type name="Web Page"&gt;12&lt;/ref-type&gt;&lt;contributors&gt;&lt;authors&gt;&lt;author&gt;vu2aeo&lt;/author&gt;&lt;/authors&gt;&lt;/contributors&gt;&lt;titles&gt;&lt;title&gt;Haptic Glove with DIY Flex Sensors&lt;/title&gt;&lt;/titles&gt;&lt;pages&gt;Haptic Glove with DIY Flex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Circuits&lt;/publisher&gt;&lt;work-type&gt;Image&lt;/work-type&gt;&lt;urls&gt;&lt;related-urls&gt;&lt;url&gt;https://www.instructables.com/Haptic-Glove-With-DIY-Flex-Sensors/&lt;/url&gt;&lt;/related-urls&gt;&lt;/urls&gt;&lt;custom1&gt;2021&lt;/custom1&gt;&lt;custom2&gt;January 25&lt;/custom2&gt;&lt;/record&gt;&lt;/Cite&gt;&lt;/EndNote&gt;</w:instrText>
      </w:r>
      <w:r>
        <w:fldChar w:fldCharType="separate"/>
      </w:r>
      <w:r>
        <w:rPr>
          <w:noProof/>
        </w:rPr>
        <w:t>(vu2aeo 2021)</w:t>
      </w:r>
      <w:r>
        <w:fldChar w:fldCharType="end"/>
      </w:r>
      <w:r w:rsidRPr="005374D5">
        <w:t xml:space="preserve"> (C) </w:t>
      </w:r>
      <w:r w:rsidRPr="00952702">
        <w:t xml:space="preserve">Courtesy of Instructables.com </w:t>
      </w:r>
      <w:r>
        <w:fldChar w:fldCharType="begin"/>
      </w:r>
      <w:r>
        <w:instrText xml:space="preserve"> ADDIN EN.CITE &lt;EndNote&gt;&lt;Cite&gt;&lt;Author&gt;Shja7942&lt;/Author&gt;&lt;Year&gt;2021&lt;/Year&gt;&lt;RecNum&gt;61&lt;/RecNum&gt;&lt;DisplayText&gt;(Shja7942 2021)&lt;/DisplayText&gt;&lt;record&gt;&lt;rec-number&gt;61&lt;/rec-number&gt;&lt;foreign-keys&gt;&lt;key app="EN" db-id="9tzd5awr0xevfgesp5250eddd20zf5s09zwx" timestamp="1612143347" guid="729e5981-b599-4090-a97a-56d27681a6b9"&gt;61&lt;/key&gt;&lt;/foreign-keys&gt;&lt;ref-type name="Web Page"&gt;12&lt;/ref-type&gt;&lt;contributors&gt;&lt;authors&gt;&lt;author&gt;Shja7942&lt;/author&gt;&lt;/authors&gt;&lt;/contributors&gt;&lt;titles&gt;&lt;title&gt;Gesture to Speech/Text Converting Glove&lt;/title&gt;&lt;/titles&gt;&lt;volume&gt;2021&lt;/volume&gt;&lt;number&gt;January 31&lt;/number&gt;&lt;dates&gt;&lt;year&gt;2021&lt;/year&gt;&lt;/dates&gt;&lt;pub-location&gt;https://www.instructables.com/Gesture-to-SpeechText-Converting-Glove/&lt;/pub-location&gt;&lt;publisher&gt;Instructables Circuits&lt;/publisher&gt;&lt;urls&gt;&lt;related-urls&gt;&lt;url&gt;https://www.instructables.com/Gesture-to-SpeechText-Converting-Glove/&lt;/url&gt;&lt;/related-urls&gt;&lt;/urls&gt;&lt;custom1&gt;2021&lt;/custom1&gt;&lt;custom2&gt;January 31&lt;/custom2&gt;&lt;/record&gt;&lt;/Cite&gt;&lt;/EndNote&gt;</w:instrText>
      </w:r>
      <w:r>
        <w:fldChar w:fldCharType="separate"/>
      </w:r>
      <w:r>
        <w:rPr>
          <w:noProof/>
        </w:rPr>
        <w:t>(Shja7942 2021)</w:t>
      </w:r>
      <w:r>
        <w:fldChar w:fldCharType="end"/>
      </w:r>
      <w:r w:rsidRPr="005374D5">
        <w:t xml:space="preserve"> (D) </w:t>
      </w:r>
      <w:r w:rsidRPr="00952702">
        <w:t xml:space="preserve">Courtesy of Instructables.com </w:t>
      </w:r>
      <w:r>
        <w:fldChar w:fldCharType="begin"/>
      </w:r>
      <w:r>
        <w:instrText xml:space="preserve"> ADDIN EN.CITE &lt;EndNote&gt;&lt;Cite&gt;&lt;Author&gt;Emcnany&lt;/Author&gt;&lt;Year&gt;2021&lt;/Year&gt;&lt;RecNum&gt;60&lt;/RecNum&gt;&lt;DisplayText&gt;(Emcnany 2021)&lt;/DisplayText&gt;&lt;record&gt;&lt;rec-number&gt;60&lt;/rec-number&gt;&lt;foreign-keys&gt;&lt;key app="EN" db-id="9tzd5awr0xevfgesp5250eddd20zf5s09zwx" timestamp="1612142352" guid="f083e650-5a5b-4d50-a9cd-7efcafc91317"&gt;60&lt;/key&gt;&lt;/foreign-keys&gt;&lt;ref-type name="Web Page"&gt;12&lt;/ref-type&gt;&lt;contributors&gt;&lt;authors&gt;&lt;author&gt;Emcnany&lt;/author&gt;&lt;/authors&gt;&lt;/contributors&gt;&lt;titles&gt;&lt;title&gt;Interactive-Gloves&lt;/title&gt;&lt;/titles&gt;&lt;pages&gt;Interactive Gloves to be used as a general I/O device&lt;/pages&gt;&lt;volume&gt;2021&lt;/volume&gt;&lt;number&gt;January 31&lt;/number&gt;&lt;dates&gt;&lt;year&gt;2021&lt;/year&gt;&lt;/dates&gt;&lt;pub-location&gt;www.instructables.com&lt;/pub-location&gt;&lt;publisher&gt;Instructables Circuits&lt;/publisher&gt;&lt;urls&gt;&lt;related-urls&gt;&lt;url&gt;https://www.instructables.com/Interactive-Gloves/&lt;/url&gt;&lt;/related-urls&gt;&lt;/urls&gt;&lt;custom1&gt;2021&lt;/custom1&gt;&lt;custom2&gt;January 31&lt;/custom2&gt;&lt;/record&gt;&lt;/Cite&gt;&lt;/EndNote&gt;</w:instrText>
      </w:r>
      <w:r>
        <w:fldChar w:fldCharType="separate"/>
      </w:r>
      <w:r>
        <w:rPr>
          <w:noProof/>
        </w:rPr>
        <w:t>(Emcnany 2021)</w:t>
      </w:r>
      <w:r>
        <w:fldChar w:fldCharType="end"/>
      </w:r>
      <w:r w:rsidRPr="005374D5">
        <w:t xml:space="preserve"> (E) </w:t>
      </w:r>
      <w:r w:rsidRPr="00952702">
        <w:t xml:space="preserve">Courtesy of Instructables.com </w:t>
      </w:r>
      <w:r>
        <w:fldChar w:fldCharType="begin"/>
      </w:r>
      <w:r>
        <w:instrText xml:space="preserve"> ADDIN EN.CITE &lt;EndNote&gt;&lt;Cite&gt;&lt;Author&gt;Freire&lt;/Author&gt;&lt;Year&gt;2021&lt;/Year&gt;&lt;RecNum&gt;55&lt;/RecNum&gt;&lt;DisplayText&gt;(Freire 2021b)&lt;/DisplayText&gt;&lt;record&gt;&lt;rec-number&gt;55&lt;/rec-number&gt;&lt;foreign-keys&gt;&lt;key app="EN" db-id="9tzd5awr0xevfgesp5250eddd20zf5s09zwx" timestamp="1612129932" guid="b1926597-6dd1-41d8-a60a-832a813d1b8a"&gt;55&lt;/key&gt;&lt;/foreign-keys&gt;&lt;ref-type name="Web Page"&gt;12&lt;/ref-type&gt;&lt;contributors&gt;&lt;authors&gt;&lt;author&gt;Rachel Freire&lt;/author&gt;&lt;/authors&gt;&lt;/contributors&gt;&lt;titles&gt;&lt;title&gt;Extextile VR Gloves for Vive Tracker&lt;/title&gt;&lt;/titles&gt;&lt;pages&gt;Extextile VR Gloves for Vive Tracker&lt;/pages&gt;&lt;volume&gt;2021&lt;/volume&gt;&lt;number&gt;January 31&lt;/number&gt;&lt;dates&gt;&lt;year&gt;2021&lt;/year&gt;&lt;/dates&gt;&lt;pub-location&gt;https://www.instructables.com/Etextile-VR-Gloves-for-Vive-Tracker/&lt;/pub-location&gt;&lt;publisher&gt;Instructables&lt;/publisher&gt;&lt;urls&gt;&lt;related-urls&gt;&lt;url&gt;https://www.instructables.com/Etextile-VR-Gloves-for-Vive-Tracker/&lt;/url&gt;&lt;/related-urls&gt;&lt;/urls&gt;&lt;/record&gt;&lt;/Cite&gt;&lt;/EndNote&gt;</w:instrText>
      </w:r>
      <w:r>
        <w:fldChar w:fldCharType="separate"/>
      </w:r>
      <w:r>
        <w:rPr>
          <w:noProof/>
        </w:rPr>
        <w:t>(Freire 2021b)</w:t>
      </w:r>
      <w:r>
        <w:fldChar w:fldCharType="end"/>
      </w:r>
      <w:r w:rsidRPr="005374D5">
        <w:t xml:space="preserve"> (F) </w:t>
      </w:r>
      <w:r w:rsidRPr="00952702">
        <w:t xml:space="preserve">Courtesy of Instructables.com </w:t>
      </w:r>
      <w:r>
        <w:fldChar w:fldCharType="begin"/>
      </w:r>
      <w:r>
        <w:instrText xml:space="preserve"> ADDIN EN.CITE &lt;EndNote&gt;&lt;Cite&gt;&lt;Author&gt;Plusea&lt;/Author&gt;&lt;Year&gt;2021&lt;/Year&gt;&lt;RecNum&gt;57&lt;/RecNum&gt;&lt;DisplayText&gt;(Plusea 2021)&lt;/DisplayText&gt;&lt;record&gt;&lt;rec-number&gt;57&lt;/rec-number&gt;&lt;foreign-keys&gt;&lt;key app="EN" db-id="9tzd5awr0xevfgesp5250eddd20zf5s09zwx" timestamp="1612131452" guid="8c46390d-547e-49f6-8886-b858c7bfbc84"&gt;57&lt;/key&gt;&lt;/foreign-keys&gt;&lt;ref-type name="Web Page"&gt;12&lt;/ref-type&gt;&lt;contributors&gt;&lt;authors&gt;&lt;author&gt;Plusea&lt;/author&gt;&lt;/authors&gt;&lt;/contributors&gt;&lt;titles&gt;&lt;title&gt;Sensitive Fingertips&lt;/title&gt;&lt;/titles&gt;&lt;pages&gt;Sensitive Fingertips&lt;/pages&gt;&lt;volume&gt;2021&lt;/volume&gt;&lt;number&gt;January 31&lt;/number&gt;&lt;dates&gt;&lt;year&gt;2021&lt;/year&gt;&lt;/dates&gt;&lt;pub-location&gt;Instructables Circuits&lt;/pub-location&gt;&lt;publisher&gt;Instructables.com&lt;/publisher&gt;&lt;urls&gt;&lt;related-urls&gt;&lt;url&gt;https://www.instructables.com/Sensitive-Fingertips/&lt;/url&gt;&lt;/related-urls&gt;&lt;/urls&gt;&lt;custom1&gt;2021&lt;/custom1&gt;&lt;custom2&gt;January 31&lt;/custom2&gt;&lt;/record&gt;&lt;/Cite&gt;&lt;/EndNote&gt;</w:instrText>
      </w:r>
      <w:r>
        <w:fldChar w:fldCharType="separate"/>
      </w:r>
      <w:r>
        <w:rPr>
          <w:noProof/>
        </w:rPr>
        <w:t>(Plusea 2021)</w:t>
      </w:r>
      <w:r>
        <w:fldChar w:fldCharType="end"/>
      </w:r>
      <w:r w:rsidRPr="005374D5">
        <w:t xml:space="preserve"> (G) </w:t>
      </w:r>
      <w:r w:rsidRPr="00952702">
        <w:t xml:space="preserve">Courtesy of Instructables.com </w:t>
      </w:r>
      <w:r>
        <w:fldChar w:fldCharType="begin"/>
      </w:r>
      <w:r>
        <w:instrText xml:space="preserve"> ADDIN EN.CITE &lt;EndNote&gt;&lt;Cite&gt;&lt;Author&gt;Donaldson&lt;/Author&gt;&lt;Year&gt;2021&lt;/Year&gt;&lt;RecNum&gt;58&lt;/RecNum&gt;&lt;DisplayText&gt;(Donaldson 2021)&lt;/DisplayText&gt;&lt;record&gt;&lt;rec-number&gt;58&lt;/rec-number&gt;&lt;foreign-keys&gt;&lt;key app="EN" db-id="9tzd5awr0xevfgesp5250eddd20zf5s09zwx" timestamp="1612132248" guid="9c4eee11-7b06-4168-a06d-ba2267a1e4a1"&gt;58&lt;/key&gt;&lt;/foreign-keys&gt;&lt;ref-type name="Web Page"&gt;12&lt;/ref-type&gt;&lt;contributors&gt;&lt;authors&gt;&lt;author&gt;Will Donaldson&lt;/author&gt;&lt;/authors&gt;&lt;/contributors&gt;&lt;titles&gt;&lt;title&gt;Flex Sensor Glove&lt;/title&gt;&lt;/titles&gt;&lt;pages&gt;Flex Sensor Glove Used To Control Robotic Arm&lt;/pages&gt;&lt;volume&gt;2021&lt;/volume&gt;&lt;number&gt;January 31&lt;/number&gt;&lt;dates&gt;&lt;year&gt;2021&lt;/year&gt;&lt;/dates&gt;&lt;pub-location&gt;Instructables Circuits&lt;/pub-location&gt;&lt;publisher&gt;Instructables.com&lt;/publisher&gt;&lt;urls&gt;&lt;related-urls&gt;&lt;url&gt;https://www.instructables.com/Flex-Sensor-Glove/&lt;/url&gt;&lt;/related-urls&gt;&lt;/urls&gt;&lt;custom1&gt;2021&lt;/custom1&gt;&lt;custom2&gt;January 31&lt;/custom2&gt;&lt;/record&gt;&lt;/Cite&gt;&lt;/EndNote&gt;</w:instrText>
      </w:r>
      <w:r>
        <w:fldChar w:fldCharType="separate"/>
      </w:r>
      <w:r>
        <w:rPr>
          <w:noProof/>
        </w:rPr>
        <w:t>(Donaldson 2021)</w:t>
      </w:r>
      <w:r>
        <w:fldChar w:fldCharType="end"/>
      </w:r>
      <w:r w:rsidRPr="005374D5">
        <w:t xml:space="preserve"> (H) </w:t>
      </w:r>
      <w:r w:rsidRPr="00952702">
        <w:t xml:space="preserve">Courtesy of Instructables.com </w:t>
      </w:r>
      <w:r>
        <w:fldChar w:fldCharType="begin"/>
      </w:r>
      <w:r>
        <w:instrText xml:space="preserve"> ADDIN EN.CITE &lt;EndNote&gt;&lt;Cite&gt;&lt;Author&gt;Freire&lt;/Author&gt;&lt;Year&gt;2021&lt;/Year&gt;&lt;RecNum&gt;26&lt;/RecNum&gt;&lt;DisplayText&gt;(Freire 2021a)&lt;/DisplayText&gt;&lt;record&gt;&lt;rec-number&gt;26&lt;/rec-number&gt;&lt;foreign-keys&gt;&lt;key app="EN" db-id="9tzd5awr0xevfgesp5250eddd20zf5s09zwx" timestamp="1611604986" guid="0b1e26db-ce5b-4ddd-b0e5-7d1c1b4bdb69"&gt;26&lt;/key&gt;&lt;/foreign-keys&gt;&lt;ref-type name="Web Page"&gt;12&lt;/ref-type&gt;&lt;contributors&gt;&lt;authors&gt;&lt;author&gt;Rachel Freire&lt;/author&gt;&lt;/authors&gt;&lt;/contributors&gt;&lt;titles&gt;&lt;title&gt;DIY Glove Controller With E-Textile Sensors&lt;/title&gt;&lt;/titles&gt;&lt;pages&gt;DIY Glove Controller With E-Textile Sensors&lt;/pages&gt;&lt;volume&gt;2021&lt;/volume&gt;&lt;number&gt;January 25&lt;/number&gt;&lt;dates&gt;&lt;year&gt;2021&lt;/year&gt;&lt;/dates&gt;&lt;pub-location&gt;www.instructables.com&lt;/pub-location&gt;&lt;publisher&gt;Instructables Circuits&lt;/publisher&gt;&lt;work-type&gt;Image&lt;/work-type&gt;&lt;urls&gt;&lt;related-urls&gt;&lt;url&gt;https://www.instructables.com/DIY-Glove-Controller-With-E-Textile-Sensors/&lt;/url&gt;&lt;/related-urls&gt;&lt;/urls&gt;&lt;/record&gt;&lt;/Cite&gt;&lt;/EndNote&gt;</w:instrText>
      </w:r>
      <w:r>
        <w:fldChar w:fldCharType="separate"/>
      </w:r>
      <w:r>
        <w:rPr>
          <w:noProof/>
        </w:rPr>
        <w:t>(Freire 2021a)</w:t>
      </w:r>
      <w:r>
        <w:fldChar w:fldCharType="end"/>
      </w:r>
      <w:r w:rsidRPr="005374D5">
        <w:t xml:space="preserve"> (I) </w:t>
      </w:r>
      <w:r w:rsidRPr="00952702">
        <w:t xml:space="preserve">Courtesy of Instructables.com </w:t>
      </w:r>
      <w:r>
        <w:fldChar w:fldCharType="begin"/>
      </w:r>
      <w:r>
        <w:instrText xml:space="preserve"> ADDIN EN.CITE &lt;EndNote&gt;&lt;Cite&gt;&lt;Author&gt;DanielE58&lt;/Author&gt;&lt;Year&gt;2021&lt;/Year&gt;&lt;RecNum&gt;59&lt;/RecNum&gt;&lt;DisplayText&gt;(DanielE58 2021)&lt;/DisplayText&gt;&lt;record&gt;&lt;rec-number&gt;59&lt;/rec-number&gt;&lt;foreign-keys&gt;&lt;key app="EN" db-id="9tzd5awr0xevfgesp5250eddd20zf5s09zwx" timestamp="1612138471" guid="075c39d2-df9c-4a33-aa94-39f143147fba"&gt;59&lt;/key&gt;&lt;/foreign-keys&gt;&lt;ref-type name="Web Page"&gt;12&lt;/ref-type&gt;&lt;contributors&gt;&lt;authors&gt;&lt;author&gt;DanielE58&lt;/author&gt;&lt;/authors&gt;&lt;/contributors&gt;&lt;titles&gt;&lt;title&gt;Arduino Wearable Keyboard Glove&lt;/title&gt;&lt;/titles&gt;&lt;pages&gt;Arduino Wearable Keyboard Glove&lt;/pages&gt;&lt;volume&gt;2021&lt;/volume&gt;&lt;number&gt;January 31&lt;/number&gt;&lt;dates&gt;&lt;year&gt;2021&lt;/year&gt;&lt;/dates&gt;&lt;pub-location&gt;Instructables Circuits&lt;/pub-location&gt;&lt;publisher&gt;www.instructables.com&lt;/publisher&gt;&lt;urls&gt;&lt;related-urls&gt;&lt;url&gt;https://www.instructables.com/Gesture-Input-Typing-Glove/&lt;/url&gt;&lt;/related-urls&gt;&lt;/urls&gt;&lt;custom1&gt;2021&lt;/custom1&gt;&lt;custom2&gt;January 31&lt;/custom2&gt;&lt;/record&gt;&lt;/Cite&gt;&lt;/EndNote&gt;</w:instrText>
      </w:r>
      <w:r>
        <w:fldChar w:fldCharType="separate"/>
      </w:r>
      <w:r>
        <w:rPr>
          <w:noProof/>
        </w:rPr>
        <w:t>(DanielE58 2021)</w:t>
      </w:r>
      <w:r>
        <w:fldChar w:fldCharType="end"/>
      </w:r>
    </w:p>
    <w:p w14:paraId="016BD832" w14:textId="38E01463" w:rsidR="00462325" w:rsidRDefault="00CB2766">
      <w:r>
        <w:br w:type="page"/>
      </w:r>
    </w:p>
    <w:p w14:paraId="36E5AAF7" w14:textId="0523BFC0" w:rsidR="0056100A" w:rsidRDefault="00B37657" w:rsidP="00462325">
      <w:pPr>
        <w:spacing w:after="0" w:line="240" w:lineRule="auto"/>
        <w:contextualSpacing/>
        <w:jc w:val="center"/>
      </w:pPr>
      <w:r>
        <w:rPr>
          <w:noProof/>
        </w:rPr>
        <w:lastRenderedPageBreak/>
        <w:drawing>
          <wp:inline distT="0" distB="0" distL="0" distR="0" wp14:anchorId="477FEB5C" wp14:editId="4AC328FB">
            <wp:extent cx="5943600" cy="6094095"/>
            <wp:effectExtent l="0" t="0" r="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inline>
        </w:drawing>
      </w:r>
    </w:p>
    <w:p w14:paraId="16CEC958" w14:textId="3B9C47AA" w:rsidR="0056100A" w:rsidRDefault="0056100A" w:rsidP="00462325">
      <w:pPr>
        <w:spacing w:after="0" w:line="240" w:lineRule="auto"/>
        <w:contextualSpacing/>
      </w:pPr>
      <w:r w:rsidRPr="0056100A">
        <w:rPr>
          <w:b/>
          <w:bCs/>
        </w:rPr>
        <w:t xml:space="preserve">Fig. </w:t>
      </w:r>
      <w:r w:rsidR="00AA3430">
        <w:rPr>
          <w:b/>
          <w:bCs/>
        </w:rPr>
        <w:t>4</w:t>
      </w:r>
      <w:del w:id="203" w:author="Carl" w:date="2021-03-28T15:45:00Z">
        <w:r w:rsidRPr="0056100A" w:rsidDel="0031098E">
          <w:rPr>
            <w:b/>
            <w:bCs/>
          </w:rPr>
          <w:delText>1</w:delText>
        </w:r>
      </w:del>
      <w:r w:rsidRPr="0056100A">
        <w:rPr>
          <w:b/>
          <w:bCs/>
        </w:rPr>
        <w:t>. Wearable sensor gloves using different sensor technology.</w:t>
      </w:r>
      <w:r w:rsidRPr="0056100A">
        <w:t xml:space="preserve"> (</w:t>
      </w:r>
      <w:r w:rsidR="00AF6468">
        <w:t>A</w:t>
      </w:r>
      <w:r w:rsidRPr="0056100A">
        <w:t xml:space="preserve">) Glove with strain sensor made from ethylene propylene rubber </w:t>
      </w:r>
      <w:r w:rsidR="00161C9E">
        <w:fldChar w:fldCharType="begin"/>
      </w:r>
      <w:r w:rsidR="00161C9E">
        <w:instrText xml:space="preserve"> ADDIN EN.CITE &lt;EndNote&gt;&lt;Cite&gt;&lt;Author&gt;Shen&lt;/Author&gt;&lt;Year&gt;2016&lt;/Year&gt;&lt;RecNum&gt;1&lt;/RecNum&gt;&lt;DisplayText&gt;(Shen et al. 2016)&lt;/DisplayText&gt;&lt;record&gt;&lt;rec-number&gt;1&lt;/rec-number&gt;&lt;foreign-keys&gt;&lt;key app="EN" db-id="9tzd5awr0xevfgesp5250eddd20zf5s09zwx" timestamp="1611103647" guid="1765fcc1-55dd-46e8-8f62-221d19186497"&gt;1&lt;/key&gt;&lt;/foreign-keys&gt;&lt;ref-type name="Journal Article"&gt;17&lt;/ref-type&gt;&lt;contributors&gt;&lt;authors&gt;&lt;author&gt;Shen, Zhong&lt;/author&gt;&lt;author&gt;Yi, Juan&lt;/author&gt;&lt;author&gt;Li, Xiaodong&lt;/author&gt;&lt;author&gt;Lo, Mark Hin Pei&lt;/author&gt;&lt;author&gt;Chen, Michael Z. Q.&lt;/author&gt;&lt;author&gt;Hu, Yong&lt;/author&gt;&lt;author&gt;Wang, Zheng&lt;/author&gt;&lt;/authors&gt;&lt;/contributors&gt;&lt;titles&gt;&lt;title&gt;A soft stretchable bending sensor and data glove applications&lt;/title&gt;&lt;secondary-title&gt;Robotics and Biomimetics&lt;/secondary-title&gt;&lt;/titles&gt;&lt;periodical&gt;&lt;full-title&gt;Robotics and Biomimetics&lt;/full-title&gt;&lt;/periodical&gt;&lt;pages&gt;22&lt;/pages&gt;&lt;volume&gt;3&lt;/volume&gt;&lt;number&gt;1&lt;/number&gt;&lt;dates&gt;&lt;year&gt;2016&lt;/year&gt;&lt;pub-dates&gt;&lt;date&gt;2016/12/01&lt;/date&gt;&lt;/pub-dates&gt;&lt;/dates&gt;&lt;isbn&gt;2197-3768&lt;/isbn&gt;&lt;urls&gt;&lt;related-urls&gt;&lt;url&gt;https://doi.org/10.1186/s40638-016-0051-1&lt;/url&gt;&lt;/related-urls&gt;&lt;/urls&gt;&lt;electronic-resource-num&gt;10.1186/s40638-016-0051-1&lt;/electronic-resource-num&gt;&lt;/record&gt;&lt;/Cite&gt;&lt;/EndNote&gt;</w:instrText>
      </w:r>
      <w:r w:rsidR="00161C9E">
        <w:fldChar w:fldCharType="separate"/>
      </w:r>
      <w:r w:rsidR="00161C9E">
        <w:rPr>
          <w:noProof/>
        </w:rPr>
        <w:t>(Shen et al. 2016)</w:t>
      </w:r>
      <w:r w:rsidR="00161C9E">
        <w:fldChar w:fldCharType="end"/>
      </w:r>
      <w:r w:rsidRPr="0056100A">
        <w:t xml:space="preserve"> </w:t>
      </w:r>
      <w:r w:rsidR="00AF6468" w:rsidRPr="0056100A">
        <w:t>(</w:t>
      </w:r>
      <w:r w:rsidR="00AF6468">
        <w:t>B</w:t>
      </w:r>
      <w:r w:rsidR="00AF6468" w:rsidRPr="0056100A">
        <w:t xml:space="preserve">) Glove with strain sensors made from a silver nanowire layer </w:t>
      </w:r>
      <w:r w:rsidR="00AF6468">
        <w:fldChar w:fldCharType="begin"/>
      </w:r>
      <w:r w:rsidR="00AF6468">
        <w:instrText xml:space="preserve"> ADDIN EN.CITE &lt;EndNote&gt;&lt;Cite&gt;&lt;Author&gt;Chen&lt;/Author&gt;&lt;Year&gt;2016&lt;/Year&gt;&lt;RecNum&gt;14&lt;/RecNum&gt;&lt;DisplayText&gt;(Chen et al. 2016)&lt;/DisplayText&gt;&lt;record&gt;&lt;rec-number&gt;14&lt;/rec-number&gt;&lt;foreign-keys&gt;&lt;key app="EN" db-id="9tzd5awr0xevfgesp5250eddd20zf5s09zwx" timestamp="1611106577" guid="75baec71-ea2f-4939-bfe6-47d2232fb6ad"&gt;14&lt;/key&gt;&lt;/foreign-keys&gt;&lt;ref-type name="Journal Article"&gt;17&lt;/ref-type&gt;&lt;contributors&gt;&lt;authors&gt;&lt;author&gt;Chen, Shuai&lt;/author&gt;&lt;author&gt;Lou, Zheng&lt;/author&gt;&lt;author&gt;Chen, Di&lt;/author&gt;&lt;author&gt;Jiang, Kai&lt;/author&gt;&lt;author&gt;Shen, Guozhen&lt;/author&gt;&lt;/authors&gt;&lt;/contributors&gt;&lt;titles&gt;&lt;title&gt;Polymer-Enhanced Highly Stretchable Conductive Fiber Strain Sensor Used for Electronic Data Gloves&lt;/title&gt;&lt;secondary-title&gt;Advanced Materials Technologies&lt;/secondary-title&gt;&lt;/titles&gt;&lt;periodical&gt;&lt;full-title&gt;Advanced Materials Technologies&lt;/full-title&gt;&lt;/periodical&gt;&lt;pages&gt;1600136&lt;/pages&gt;&lt;volume&gt;1&lt;/volume&gt;&lt;number&gt;7&lt;/number&gt;&lt;keywords&gt;&lt;keyword&gt;conductive fibers&lt;/keyword&gt;&lt;keyword&gt;data gloves&lt;/keyword&gt;&lt;keyword&gt;strain sensors&lt;/keyword&gt;&lt;keyword&gt;P(VDF-TrFE)&lt;/keyword&gt;&lt;keyword&gt;wearable electronics&lt;/keyword&gt;&lt;/keywords&gt;&lt;dates&gt;&lt;year&gt;2016&lt;/year&gt;&lt;pub-dates&gt;&lt;date&gt;2016/10/01&lt;/date&gt;&lt;/pub-dates&gt;&lt;/dates&gt;&lt;publisher&gt;John Wiley &amp;amp; Sons, Ltd&lt;/publisher&gt;&lt;isbn&gt;2365-709X&lt;/isbn&gt;&lt;work-type&gt;https://doi.org/10.1002/admt.201600136&lt;/work-type&gt;&lt;urls&gt;&lt;related-urls&gt;&lt;url&gt;https://doi.org/10.1002/admt.201600136&lt;/url&gt;&lt;/related-urls&gt;&lt;/urls&gt;&lt;electronic-resource-num&gt;https://doi.org/10.1002/admt.201600136&lt;/electronic-resource-num&gt;&lt;access-date&gt;2021/01/19&lt;/access-date&gt;&lt;/record&gt;&lt;/Cite&gt;&lt;/EndNote&gt;</w:instrText>
      </w:r>
      <w:r w:rsidR="00AF6468">
        <w:fldChar w:fldCharType="separate"/>
      </w:r>
      <w:r w:rsidR="00AF6468">
        <w:rPr>
          <w:noProof/>
        </w:rPr>
        <w:t>(Chen et al. 2016)</w:t>
      </w:r>
      <w:r w:rsidR="00AF6468">
        <w:fldChar w:fldCharType="end"/>
      </w:r>
      <w:r w:rsidR="00AF6468" w:rsidRPr="0056100A">
        <w:t xml:space="preserve"> </w:t>
      </w:r>
      <w:r w:rsidRPr="0056100A">
        <w:t>(C) Glove with strain sensors made from</w:t>
      </w:r>
      <w:r w:rsidR="00B34AC6">
        <w:t xml:space="preserve"> carbon particles embedded in </w:t>
      </w:r>
      <w:r w:rsidR="00B34AC6" w:rsidRPr="00B34AC6">
        <w:t>nitrile butadiene rubber</w:t>
      </w:r>
      <w:r w:rsidR="00B34AC6">
        <w:t xml:space="preserve"> </w:t>
      </w:r>
      <w:r w:rsidR="00B34AC6">
        <w:fldChar w:fldCharType="begin"/>
      </w:r>
      <w:r w:rsidR="00296ACD">
        <w:instrText xml:space="preserve"> ADDIN EN.CITE &lt;EndNote&gt;&lt;Cite&gt;&lt;Author&gt;Qu&lt;/Author&gt;&lt;Year&gt;2020&lt;/Year&gt;&lt;RecNum&gt;27&lt;/RecNum&gt;&lt;DisplayText&gt;(Qu et al. 2020)&lt;/DisplayText&gt;&lt;record&gt;&lt;rec-number&gt;27&lt;/rec-number&gt;&lt;foreign-keys&gt;&lt;key app="EN" db-id="9tzd5awr0xevfgesp5250eddd20zf5s09zwx" timestamp="1611615251" guid="d69bb4e9-4d3b-4087-b683-dd2af716328c"&gt;27&lt;/key&gt;&lt;/foreign-keys&gt;&lt;ref-type name="Journal Article"&gt;17&lt;/ref-type&gt;&lt;contributors&gt;&lt;authors&gt;&lt;author&gt;Qu, Muchao&lt;/author&gt;&lt;author&gt;Qin, Yijing&lt;/author&gt;&lt;author&gt;Sun, Yue&lt;/author&gt;&lt;author&gt;Xu, Huagen&lt;/author&gt;&lt;author&gt;Schubert, Dirk W.&lt;/author&gt;&lt;author&gt;Zheng, Kai&lt;/author&gt;&lt;author&gt;Xu, Wei&lt;/author&gt;&lt;author&gt;Nilsson, Fritjof&lt;/author&gt;&lt;/authors&gt;&lt;/contributors&gt;&lt;titles&gt;&lt;title&gt;Biocompatible, Flexible Strain Sensor Fabricated with Polydopamine-Coated Nanocomposites of Nitrile Rubber and Carbon Black&lt;/title&gt;&lt;secondary-title&gt;ACS Applied Materials &amp;amp; Interfaces&lt;/secondary-title&gt;&lt;/titles&gt;&lt;periodical&gt;&lt;full-title&gt;ACS Applied Materials &amp;amp; Interfaces&lt;/full-title&gt;&lt;/periodical&gt;&lt;pages&gt;42140-42152&lt;/pages&gt;&lt;volume&gt;12&lt;/volume&gt;&lt;number&gt;37&lt;/number&gt;&lt;dates&gt;&lt;year&gt;2020&lt;/year&gt;&lt;pub-dates&gt;&lt;date&gt;2020/09/16&lt;/date&gt;&lt;/pub-dates&gt;&lt;/dates&gt;&lt;publisher&gt;American Chemical Society&lt;/publisher&gt;&lt;isbn&gt;1944-8244&lt;/isbn&gt;&lt;urls&gt;&lt;related-urls&gt;&lt;url&gt;https://doi.org/10.1021/acsami.0c11937&lt;/url&gt;&lt;/related-urls&gt;&lt;/urls&gt;&lt;electronic-resource-num&gt;10.1021/acsami.0c11937&lt;/electronic-resource-num&gt;&lt;/record&gt;&lt;/Cite&gt;&lt;/EndNote&gt;</w:instrText>
      </w:r>
      <w:r w:rsidR="00B34AC6">
        <w:fldChar w:fldCharType="separate"/>
      </w:r>
      <w:r w:rsidR="00B34AC6">
        <w:rPr>
          <w:noProof/>
        </w:rPr>
        <w:t>(Qu et al. 2020)</w:t>
      </w:r>
      <w:r w:rsidR="00B34AC6">
        <w:fldChar w:fldCharType="end"/>
      </w:r>
      <w:r w:rsidRPr="0056100A">
        <w:t xml:space="preserve"> (D) Glove with pressure sensors made from potassium iodide and glycerol solution </w:t>
      </w:r>
      <w:r w:rsidR="00161C9E">
        <w:fldChar w:fldCharType="begin"/>
      </w:r>
      <w:r w:rsidR="00161C9E">
        <w:instrText xml:space="preserve"> ADDIN EN.CITE &lt;EndNote&gt;&lt;Cite&gt;&lt;Author&gt;Xu&lt;/Author&gt;&lt;Year&gt;2019&lt;/Year&gt;&lt;RecNum&gt;7&lt;/RecNum&gt;&lt;DisplayText&gt;(Xu et al. 2019)&lt;/DisplayText&gt;&lt;record&gt;&lt;rec-number&gt;7&lt;/rec-number&gt;&lt;foreign-keys&gt;&lt;key app="EN" db-id="9tzd5awr0xevfgesp5250eddd20zf5s09zwx" timestamp="1611104996" guid="971f0857-bbc1-4063-8a85-45481d56905b"&gt;7&lt;/key&gt;&lt;/foreign-keys&gt;&lt;ref-type name="Journal Article"&gt;17&lt;/ref-type&gt;&lt;contributors&gt;&lt;authors&gt;&lt;author&gt;Xu, Siyi&lt;/author&gt;&lt;author&gt;Vogt, Daniel M.&lt;/author&gt;&lt;author&gt;Hsu, Wen-Hao&lt;/author&gt;&lt;author&gt;Osborne, John&lt;/author&gt;&lt;author&gt;Walsh, Timothy&lt;/author&gt;&lt;author&gt;Foster, Jonathan R.&lt;/author&gt;&lt;author&gt;Sullivan, Sarah K.&lt;/author&gt;&lt;author&gt;Smith, Vincent C.&lt;/author&gt;&lt;author&gt;Rousing, Andreas W.&lt;/author&gt;&lt;author&gt;Goldfield, Eugene C.&lt;/author&gt;&lt;author&gt;Wood, Robert J.&lt;/author&gt;&lt;/authors&gt;&lt;/contributors&gt;&lt;titles&gt;&lt;title&gt;Biocompatible Soft Fluidic Strain and Force Sensors for Wearable Devices&lt;/title&gt;&lt;secondary-title&gt;Advanced Functional Materials&lt;/secondary-title&gt;&lt;/titles&gt;&lt;periodical&gt;&lt;full-title&gt;Advanced Functional Materials&lt;/full-title&gt;&lt;/periodical&gt;&lt;pages&gt;1807058&lt;/pages&gt;&lt;volume&gt;29&lt;/volume&gt;&lt;number&gt;7&lt;/number&gt;&lt;keywords&gt;&lt;keyword&gt;biocompatible sensors&lt;/keyword&gt;&lt;keyword&gt;fluidic soft sensors&lt;/keyword&gt;&lt;keyword&gt;wearable sensors&lt;/keyword&gt;&lt;/keywords&gt;&lt;dates&gt;&lt;year&gt;2019&lt;/year&gt;&lt;pub-dates&gt;&lt;date&gt;2019/02/01&lt;/date&gt;&lt;/pub-dates&gt;&lt;/dates&gt;&lt;publisher&gt;John Wiley &amp;amp; Sons, Ltd&lt;/publisher&gt;&lt;isbn&gt;1616-301X&lt;/isbn&gt;&lt;work-type&gt;https://doi.org/10.1002/adfm.201807058&lt;/work-type&gt;&lt;urls&gt;&lt;related-urls&gt;&lt;url&gt;https://doi.org/10.1002/adfm.201807058&lt;/url&gt;&lt;/related-urls&gt;&lt;/urls&gt;&lt;electronic-resource-num&gt;https://doi.org/10.1002/adfm.201807058&lt;/electronic-resource-num&gt;&lt;access-date&gt;2021/01/19&lt;/access-date&gt;&lt;/record&gt;&lt;/Cite&gt;&lt;/EndNote&gt;</w:instrText>
      </w:r>
      <w:r w:rsidR="00161C9E">
        <w:fldChar w:fldCharType="separate"/>
      </w:r>
      <w:r w:rsidR="00161C9E">
        <w:rPr>
          <w:noProof/>
        </w:rPr>
        <w:t>(Xu et al. 2019)</w:t>
      </w:r>
      <w:r w:rsidR="00161C9E">
        <w:fldChar w:fldCharType="end"/>
      </w:r>
      <w:r w:rsidRPr="0056100A">
        <w:t xml:space="preserve"> (E) Glove with pressure sensors made from Interlink 402 force sensitive resistors </w:t>
      </w:r>
      <w:r w:rsidR="00161C9E">
        <w:fldChar w:fldCharType="begin"/>
      </w:r>
      <w:r w:rsidR="00161C9E">
        <w:instrText xml:space="preserve"> ADDIN EN.CITE &lt;EndNote&gt;&lt;Cite&gt;&lt;Author&gt;Francés&lt;/Author&gt;&lt;Year&gt;2019&lt;/Year&gt;&lt;RecNum&gt;15&lt;/RecNum&gt;&lt;DisplayText&gt;(Francés et al. 2019)&lt;/DisplayText&gt;&lt;record&gt;&lt;rec-number&gt;15&lt;/rec-number&gt;&lt;foreign-keys&gt;&lt;key app="EN" db-id="9tzd5awr0xevfgesp5250eddd20zf5s09zwx" timestamp="1611107031" guid="0f426f39-6245-4f82-8c76-56c2dcacaefb"&gt;15&lt;/key&gt;&lt;/foreign-keys&gt;&lt;ref-type name="Journal Article"&gt;17&lt;/ref-type&gt;&lt;contributors&gt;&lt;authors&gt;&lt;author&gt;Francés, Leire&lt;/author&gt;&lt;author&gt;Morer, Paz&lt;/author&gt;&lt;author&gt;Rodriguez, Maria I.&lt;/author&gt;&lt;author&gt;Cazón, Aitor&lt;/author&gt;&lt;/authors&gt;&lt;/contributors&gt;&lt;titles&gt;&lt;title&gt;Design and Development of a Low-Cost Wearable Glove to Track Forces Exerted by Workers in Car Assembly Lines&lt;/title&gt;&lt;secondary-title&gt;Sensors&lt;/secondary-title&gt;&lt;/titles&gt;&lt;periodical&gt;&lt;full-title&gt;Sensors&lt;/full-title&gt;&lt;/periodical&gt;&lt;volume&gt;19&lt;/volume&gt;&lt;number&gt;2&lt;/number&gt;&lt;keywords&gt;&lt;keyword&gt;smart glove&lt;/keyword&gt;&lt;keyword&gt;wearable technology&lt;/keyword&gt;&lt;keyword&gt;components integration&lt;/keyword&gt;&lt;keyword&gt;pressure sensors&lt;/keyword&gt;&lt;keyword&gt;conductive textiles&lt;/keyword&gt;&lt;/keywords&gt;&lt;dates&gt;&lt;year&gt;2019&lt;/year&gt;&lt;/dates&gt;&lt;isbn&gt;1424-8220&lt;/isbn&gt;&lt;urls&gt;&lt;/urls&gt;&lt;electronic-resource-num&gt;10.3390/s19020296&lt;/electronic-resource-num&gt;&lt;/record&gt;&lt;/Cite&gt;&lt;/EndNote&gt;</w:instrText>
      </w:r>
      <w:r w:rsidR="00161C9E">
        <w:fldChar w:fldCharType="separate"/>
      </w:r>
      <w:r w:rsidR="00161C9E">
        <w:rPr>
          <w:noProof/>
        </w:rPr>
        <w:t>(Francés et al. 2019)</w:t>
      </w:r>
      <w:r w:rsidR="00161C9E">
        <w:fldChar w:fldCharType="end"/>
      </w:r>
      <w:r w:rsidRPr="0056100A">
        <w:t xml:space="preserve"> (F) Glove with pressure sensors made from </w:t>
      </w:r>
      <w:proofErr w:type="spellStart"/>
      <w:r w:rsidRPr="0056100A">
        <w:t>gallinstan</w:t>
      </w:r>
      <w:proofErr w:type="spellEnd"/>
      <w:r w:rsidRPr="0056100A">
        <w:t xml:space="preserve"> conductive liquid </w: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 </w:instrText>
      </w:r>
      <w:r w:rsidR="00161C9E">
        <w:fldChar w:fldCharType="begin">
          <w:fldData xml:space="preserve">PEVuZE5vdGU+PENpdGU+PEF1dGhvcj5IYW1tb25kPC9BdXRob3I+PFllYXI+MjAxNDwvWWVhcj48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==
</w:fldData>
        </w:fldChar>
      </w:r>
      <w:r w:rsidR="00161C9E">
        <w:instrText xml:space="preserve"> ADDIN EN.CITE.DATA </w:instrText>
      </w:r>
      <w:r w:rsidR="00161C9E">
        <w:fldChar w:fldCharType="end"/>
      </w:r>
      <w:r w:rsidR="00161C9E">
        <w:fldChar w:fldCharType="separate"/>
      </w:r>
      <w:r w:rsidR="00161C9E">
        <w:rPr>
          <w:noProof/>
        </w:rPr>
        <w:t>(Hammond et al. 2014)</w:t>
      </w:r>
      <w:r w:rsidR="00161C9E">
        <w:fldChar w:fldCharType="end"/>
      </w:r>
      <w:r w:rsidRPr="0056100A">
        <w:t xml:space="preserve"> (G) Glove with temperature sensors made from CNTs and [EMIM]Tf2N wrapped in conductive yarn encapsulated in </w:t>
      </w:r>
      <w:proofErr w:type="spellStart"/>
      <w:r w:rsidRPr="0056100A">
        <w:t>Ecoflex</w:t>
      </w:r>
      <w:proofErr w:type="spellEnd"/>
      <w:r w:rsidRPr="0056100A">
        <w:t xml:space="preserve"> </w:t>
      </w:r>
      <w:r w:rsidR="00161C9E">
        <w:fldChar w:fldCharType="begin"/>
      </w:r>
      <w:r w:rsidR="00161C9E">
        <w:instrText xml:space="preserve"> ADDIN EN.CITE &lt;EndNote&gt;&lt;Cite&gt;&lt;Author&gt;Wu&lt;/Author&gt;&lt;Year&gt;2019&lt;/Year&gt;&lt;RecNum&gt;5&lt;/RecNum&gt;&lt;DisplayText&gt;(Wu et al. 2019)&lt;/DisplayText&gt;&lt;record&gt;&lt;rec-number&gt;5&lt;/rec-number&gt;&lt;foreign-keys&gt;&lt;key app="EN" db-id="9tzd5awr0xevfgesp5250eddd20zf5s09zwx" timestamp="1611104815" guid="66fa136d-502f-43dc-8382-b438a2637b60"&gt;5&lt;/key&gt;&lt;/foreign-keys&gt;&lt;ref-type name="Journal Article"&gt;17&lt;/ref-type&gt;&lt;contributors&gt;&lt;authors&gt;&lt;author&gt;Wu, Ronghui&lt;/author&gt;&lt;author&gt;Ma, Liyun&lt;/author&gt;&lt;author&gt;Hou, Chen&lt;/author&gt;&lt;author&gt;Meng, Zhaohui&lt;/author&gt;&lt;author&gt;Guo, Wenxi&lt;/author&gt;&lt;author&gt;Yu, Weidong&lt;/author&gt;&lt;author&gt;Yu, Rui&lt;/author&gt;&lt;author&gt;Hu, Fan&lt;/author&gt;&lt;author&gt;Liu, Xiang Yang&lt;/author&gt;&lt;/authors&gt;&lt;/contributors&gt;&lt;titles&gt;&lt;title&gt;Silk Composite Electronic Textile Sensor for High Space Precision 2D Combo Temperature–Pressure Sensing&lt;/title&gt;&lt;secondary-title&gt;Small&lt;/secondary-title&gt;&lt;/titles&gt;&lt;periodical&gt;&lt;full-title&gt;Small&lt;/full-title&gt;&lt;/periodical&gt;&lt;pages&gt;1901558&lt;/pages&gt;&lt;volume&gt;15&lt;/volume&gt;&lt;number&gt;31&lt;/number&gt;&lt;keywords&gt;&lt;keyword&gt;combo temperature–pressure sensors&lt;/keyword&gt;&lt;keyword&gt;double-layer fabrics&lt;/keyword&gt;&lt;keyword&gt;electronic textiles&lt;/keyword&gt;&lt;keyword&gt;fiber-shaped sensors&lt;/keyword&gt;&lt;keyword&gt;silk fibers&lt;/keyword&gt;&lt;/keywords&gt;&lt;dates&gt;&lt;year&gt;2019&lt;/year&gt;&lt;pub-dates&gt;&lt;date&gt;2019/08/01&lt;/date&gt;&lt;/pub-dates&gt;&lt;/dates&gt;&lt;publisher&gt;John Wiley &amp;amp; Sons, Ltd&lt;/publisher&gt;&lt;isbn&gt;1613-6810&lt;/isbn&gt;&lt;work-type&gt;https://doi.org/10.1002/smll.201901558&lt;/work-type&gt;&lt;urls&gt;&lt;related-urls&gt;&lt;url&gt;https://doi.org/10.1002/smll.201901558&lt;/url&gt;&lt;/related-urls&gt;&lt;/urls&gt;&lt;electronic-resource-num&gt;https://doi.org/10.1002/smll.201901558&lt;/electronic-resource-num&gt;&lt;access-date&gt;2021/01/19&lt;/access-date&gt;&lt;/record&gt;&lt;/Cite&gt;&lt;/EndNote&gt;</w:instrText>
      </w:r>
      <w:r w:rsidR="00161C9E">
        <w:fldChar w:fldCharType="separate"/>
      </w:r>
      <w:r w:rsidR="00161C9E">
        <w:rPr>
          <w:noProof/>
        </w:rPr>
        <w:t>(Wu et al. 2019)</w:t>
      </w:r>
      <w:r w:rsidR="00161C9E">
        <w:fldChar w:fldCharType="end"/>
      </w:r>
      <w:r w:rsidRPr="0056100A">
        <w:t xml:space="preserve"> (H) Glove with temperature sensors made from off the shelf </w:t>
      </w:r>
      <w:proofErr w:type="spellStart"/>
      <w:r w:rsidRPr="0056100A">
        <w:t>Ti</w:t>
      </w:r>
      <w:proofErr w:type="spellEnd"/>
      <w:r w:rsidRPr="0056100A">
        <w:t xml:space="preserve"> TC77 ICs </w:t>
      </w:r>
      <w:r w:rsidR="00161C9E">
        <w:fldChar w:fldCharType="begin"/>
      </w:r>
      <w:r w:rsidR="00161C9E">
        <w:instrText xml:space="preserve"> ADDIN EN.CITE &lt;EndNote&gt;&lt;Cite&gt;&lt;Author&gt;Polishchuk&lt;/Author&gt;&lt;Year&gt;2016&lt;/Year&gt;&lt;RecNum&gt;4&lt;/RecNum&gt;&lt;DisplayText&gt;(Polishchuk et al. 2016)&lt;/DisplayText&gt;&lt;record&gt;&lt;rec-number&gt;4&lt;/rec-number&gt;&lt;foreign-keys&gt;&lt;key app="EN" db-id="9tzd5awr0xevfgesp5250eddd20zf5s09zwx" timestamp="1611104446" guid="2a71c47c-10e1-4384-9047-e6a401c1ad85"&gt;4&lt;/key&gt;&lt;/foreign-keys&gt;&lt;ref-type name="Journal Article"&gt;17&lt;/ref-type&gt;&lt;contributors&gt;&lt;authors&gt;&lt;author&gt;Polishchuk, Anton&lt;/author&gt;&lt;author&gt;Navaraj, William Taube&lt;/author&gt;&lt;author&gt;Heidari, Hadi&lt;/author&gt;&lt;author&gt;Dahiya, Ravinder&lt;/author&gt;&lt;/authors&gt;&lt;/contributors&gt;&lt;titles&gt;&lt;title&gt;Multisensory Smart Glove for Tactile Feedback in Prosthetic Hand&lt;/title&gt;&lt;secondary-title&gt;Procedia Engineering&lt;/secondary-title&gt;&lt;/titles&gt;&lt;periodical&gt;&lt;full-title&gt;Procedia Engineering&lt;/full-title&gt;&lt;/periodical&gt;&lt;pages&gt;1605-1608&lt;/pages&gt;&lt;volume&gt;168&lt;/volume&gt;&lt;keywords&gt;&lt;keyword&gt;Prosthetics&lt;/keyword&gt;&lt;keyword&gt;tactile sensors&lt;/keyword&gt;&lt;keyword&gt;sensitive glove&lt;/keyword&gt;&lt;keyword&gt;flexible electronics&lt;/keyword&gt;&lt;/keywords&gt;&lt;dates&gt;&lt;year&gt;2016&lt;/year&gt;&lt;pub-dates&gt;&lt;date&gt;2016/01/01/&lt;/date&gt;&lt;/pub-dates&gt;&lt;/dates&gt;&lt;isbn&gt;1877-7058&lt;/isbn&gt;&lt;urls&gt;&lt;related-urls&gt;&lt;url&gt;http://www.sciencedirect.com/science/article/pii/S1877705816337936&lt;/url&gt;&lt;/related-urls&gt;&lt;/urls&gt;&lt;electronic-resource-num&gt;https://doi.org/10.1016/j.proeng.2016.11.471&lt;/electronic-resource-num&gt;&lt;/record&gt;&lt;/Cite&gt;&lt;/EndNote&gt;</w:instrText>
      </w:r>
      <w:r w:rsidR="00161C9E">
        <w:fldChar w:fldCharType="separate"/>
      </w:r>
      <w:r w:rsidR="00161C9E">
        <w:rPr>
          <w:noProof/>
        </w:rPr>
        <w:t>(Polishchuk et al. 2016)</w:t>
      </w:r>
      <w:r w:rsidR="00161C9E">
        <w:fldChar w:fldCharType="end"/>
      </w:r>
      <w:r w:rsidRPr="0056100A">
        <w:t xml:space="preserve"> (I) Glove with temperature sensors made from MWNTs and PDMS </w:t>
      </w:r>
      <w:r w:rsidR="00161C9E">
        <w:fldChar w:fldCharType="begin"/>
      </w:r>
      <w:r w:rsidR="00AB786A">
        <w:instrText xml:space="preserve"> ADDIN EN.CITE &lt;EndNote&gt;&lt;Cite&gt;&lt;Author&gt;Li&lt;/Author&gt;&lt;Year&gt;2020&lt;/Year&gt;&lt;RecNum&gt;13&lt;/RecNum&gt;&lt;DisplayText&gt;(Li et al. 2020b)&lt;/DisplayText&gt;&lt;record&gt;&lt;rec-number&gt;13&lt;/rec-number&gt;&lt;foreign-keys&gt;&lt;key app="EN" db-id="9tzd5awr0xevfgesp5250eddd20zf5s09zwx" timestamp="1611106468" guid="3c42ddb5-021a-40f3-acfc-91ae6a77d612"&gt;13&lt;/key&gt;&lt;/foreign-keys&gt;&lt;ref-type name="Journal Article"&gt;17&lt;/ref-type&gt;&lt;contributors&gt;&lt;authors&gt;&lt;author&gt;Li, Yingchun&lt;/author&gt;&lt;author&gt;Zheng, Chunran&lt;/author&gt;&lt;author&gt;Liu, Shuai&lt;/author&gt;&lt;author&gt;Huang, Liang&lt;/author&gt;&lt;author&gt;Fang, Tianshu&lt;/author&gt;&lt;author&gt;Li, Jasmine Xinze&lt;/author&gt;&lt;author&gt;Xu, Feng&lt;/author&gt;&lt;author&gt;Li, Fei&lt;/author&gt;&lt;/authors&gt;&lt;/contributors&gt;&lt;titles&gt;&lt;title&gt;Smart Glove Integrated with Tunable MWNTs/PDMS Fibers Made of a One-Step Extrusion Method for Finger Dexterity, Gesture, and Temperature Recognition&lt;/title&gt;&lt;secondary-title&gt;ACS Applied Materials &amp;amp; Interfaces&lt;/secondary-title&gt;&lt;/titles&gt;&lt;periodical&gt;&lt;full-title&gt;ACS Applied Materials &amp;amp; Interfaces&lt;/full-title&gt;&lt;/periodical&gt;&lt;pages&gt;23764-23773&lt;/pages&gt;&lt;volume&gt;12&lt;/volume&gt;&lt;number&gt;21&lt;/number&gt;&lt;dates&gt;&lt;year&gt;2020&lt;/year&gt;&lt;pub-dates&gt;&lt;date&gt;2020/05/27&lt;/date&gt;&lt;/pub-dates&gt;&lt;/dates&gt;&lt;publisher&gt;American Chemical Society&lt;/publisher&gt;&lt;isbn&gt;1944-8244&lt;/isbn&gt;&lt;urls&gt;&lt;related-urls&gt;&lt;url&gt;https://doi.org/10.1021/acsami.0c08114&lt;/url&gt;&lt;/related-urls&gt;&lt;/urls&gt;&lt;electronic-resource-num&gt;10.1021/acsami.0c08114&lt;/electronic-resource-num&gt;&lt;/record&gt;&lt;/Cite&gt;&lt;/EndNote&gt;</w:instrText>
      </w:r>
      <w:r w:rsidR="00161C9E">
        <w:fldChar w:fldCharType="separate"/>
      </w:r>
      <w:r w:rsidR="00AB786A">
        <w:rPr>
          <w:noProof/>
        </w:rPr>
        <w:t>(Li et al. 2020b)</w:t>
      </w:r>
      <w:r w:rsidR="00161C9E">
        <w:fldChar w:fldCharType="end"/>
      </w:r>
      <w:r w:rsidRPr="0056100A">
        <w:t xml:space="preserve"> (J) Artificial skin with pressure, strain, and temperature sensors made from single crystalline silicon nanoribbon </w:t>
      </w:r>
      <w:r w:rsidR="00161C9E">
        <w:fldChar w:fldCharType="begin"/>
      </w:r>
      <w:r w:rsidR="00161C9E">
        <w:instrText xml:space="preserve"> ADDIN EN.CITE &lt;EndNote&gt;&lt;Cite&gt;&lt;Author&gt;Kim&lt;/Author&gt;&lt;Year&gt;2014&lt;/Year&gt;&lt;RecNum&gt;3&lt;/RecNum&gt;&lt;DisplayText&gt;(Kim et al. 2014)&lt;/DisplayText&gt;&lt;record&gt;&lt;rec-number&gt;3&lt;/rec-number&gt;&lt;foreign-keys&gt;&lt;key app="EN" db-id="9tzd5awr0xevfgesp5250eddd20zf5s09zwx" timestamp="1611104291" guid="8490d5d6-e9f9-4f5d-8850-0e31ba81b016"&gt;3&lt;/key&gt;&lt;/foreign-keys&gt;&lt;ref-type name="Journal Article"&gt;17&lt;/ref-type&gt;&lt;contributors&gt;&lt;authors&gt;&lt;author&gt;Kim, Jaemin&lt;/author&gt;&lt;author&gt;Lee, Mincheol&lt;/author&gt;&lt;author&gt;Shim, Hyung Joon&lt;/author&gt;&lt;author&gt;Ghaffari, Roozbeh&lt;/author&gt;&lt;author&gt;Cho, Hye Rim&lt;/author&gt;&lt;author&gt;Son, Donghee&lt;/author&gt;&lt;author&gt;Jung, Yei Hwan&lt;/author&gt;&lt;author&gt;Soh, Min&lt;/author&gt;&lt;author&gt;Choi, Changsoon&lt;/author&gt;&lt;author&gt;Jung, Sungmook&lt;/author&gt;&lt;author&gt;Chu, Kon&lt;/author&gt;&lt;author&gt;Jeon, Daejong&lt;/author&gt;&lt;author&gt;Lee, Soon-Tae&lt;/author&gt;&lt;author&gt;Kim, Ji Hoon&lt;/author&gt;&lt;author&gt;Choi, Seung Hong&lt;/author&gt;&lt;author&gt;Hyeon, Taeghwan&lt;/author&gt;&lt;author&gt;Kim, Dae-Hyeong&lt;/author&gt;&lt;/authors&gt;&lt;/contributors&gt;&lt;titles&gt;&lt;title&gt;Stretchable silicon nanoribbon electronics for skin prosthesis&lt;/title&gt;&lt;secondary-title&gt;Nature Communications&lt;/secondary-title&gt;&lt;/titles&gt;&lt;periodical&gt;&lt;full-title&gt;Nature Communications&lt;/full-title&gt;&lt;/periodical&gt;&lt;pages&gt;5747&lt;/pages&gt;&lt;volume&gt;5&lt;/volume&gt;&lt;number&gt;1&lt;/number&gt;&lt;dates&gt;&lt;year&gt;2014&lt;/year&gt;&lt;pub-dates&gt;&lt;date&gt;2014/12/09&lt;/date&gt;&lt;/pub-dates&gt;&lt;/dates&gt;&lt;isbn&gt;2041-1723&lt;/isbn&gt;&lt;urls&gt;&lt;related-urls&gt;&lt;url&gt;https://doi.org/10.1038/ncomms6747&lt;/url&gt;&lt;/related-urls&gt;&lt;/urls&gt;&lt;electronic-resource-num&gt;10.1038/ncomms6747&lt;/electronic-resource-num&gt;&lt;/record&gt;&lt;/Cite&gt;&lt;/EndNote&gt;</w:instrText>
      </w:r>
      <w:r w:rsidR="00161C9E">
        <w:fldChar w:fldCharType="separate"/>
      </w:r>
      <w:r w:rsidR="00161C9E">
        <w:rPr>
          <w:noProof/>
        </w:rPr>
        <w:t>(Kim et al. 2014)</w:t>
      </w:r>
      <w:r w:rsidR="00161C9E">
        <w:fldChar w:fldCharType="end"/>
      </w:r>
      <w:r w:rsidRPr="0056100A">
        <w:t>.</w:t>
      </w:r>
    </w:p>
    <w:p w14:paraId="547F7484" w14:textId="3717283E" w:rsidR="0056100A" w:rsidRDefault="00BB411A" w:rsidP="00861C12">
      <w:pPr>
        <w:spacing w:after="0" w:line="240" w:lineRule="auto"/>
        <w:contextualSpacing/>
        <w:jc w:val="center"/>
      </w:pPr>
      <w:r>
        <w:rPr>
          <w:noProof/>
        </w:rPr>
        <w:lastRenderedPageBreak/>
        <w:drawing>
          <wp:inline distT="0" distB="0" distL="0" distR="0" wp14:anchorId="0E6FB090" wp14:editId="462DDFC2">
            <wp:extent cx="5943600" cy="4538345"/>
            <wp:effectExtent l="0" t="0" r="0" b="0"/>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1257AF41" w14:textId="2776DDE5" w:rsidR="0056100A" w:rsidRDefault="0056100A" w:rsidP="00F14FF3">
      <w:pPr>
        <w:spacing w:after="0" w:line="240" w:lineRule="auto"/>
        <w:contextualSpacing/>
      </w:pPr>
    </w:p>
    <w:p w14:paraId="162B5FE1" w14:textId="508BF93A" w:rsidR="0056100A" w:rsidRDefault="0056100A" w:rsidP="00F14FF3">
      <w:pPr>
        <w:spacing w:after="0" w:line="240" w:lineRule="auto"/>
        <w:contextualSpacing/>
      </w:pPr>
      <w:r w:rsidRPr="0056100A">
        <w:rPr>
          <w:b/>
          <w:bCs/>
        </w:rPr>
        <w:t xml:space="preserve">Fig. </w:t>
      </w:r>
      <w:r w:rsidR="00AA3430">
        <w:rPr>
          <w:b/>
          <w:bCs/>
        </w:rPr>
        <w:t>5</w:t>
      </w:r>
      <w:del w:id="204" w:author="Carl" w:date="2021-03-28T15:45:00Z">
        <w:r w:rsidRPr="0056100A" w:rsidDel="0031098E">
          <w:rPr>
            <w:b/>
            <w:bCs/>
          </w:rPr>
          <w:delText>2</w:delText>
        </w:r>
      </w:del>
      <w:r w:rsidRPr="0056100A">
        <w:rPr>
          <w:b/>
          <w:bCs/>
        </w:rPr>
        <w:t>. More examples of wearable sensor gloves using different sensor technology.</w:t>
      </w:r>
      <w:r w:rsidRPr="0056100A">
        <w:t xml:space="preserve"> (A) </w:t>
      </w:r>
      <w:r w:rsidR="00BB411A">
        <w:t>T</w:t>
      </w:r>
      <w:r w:rsidRPr="0056100A">
        <w:t xml:space="preserve">emperature sensors made from liquid Galinstan material. </w:t>
      </w:r>
      <w:r w:rsidR="00161C9E">
        <w:fldChar w:fldCharType="begin"/>
      </w:r>
      <w:r w:rsidR="00161C9E">
        <w:instrText xml:space="preserve"> ADDIN EN.CITE &lt;EndNote&gt;&lt;Cite&gt;&lt;Author&gt;Ota&lt;/Author&gt;&lt;Year&gt;2016&lt;/Year&gt;&lt;RecNum&gt;20&lt;/RecNum&gt;&lt;DisplayText&gt;(Ota et al. 2016)&lt;/DisplayText&gt;&lt;record&gt;&lt;rec-number&gt;20&lt;/rec-number&gt;&lt;foreign-keys&gt;&lt;key app="EN" db-id="9tzd5awr0xevfgesp5250eddd20zf5s09zwx" timestamp="1611290453" guid="4a46009e-7ef2-49d6-a954-55556c3eba4a"&gt;20&lt;/key&gt;&lt;/foreign-keys&gt;&lt;ref-type name="Journal Article"&gt;17&lt;/ref-type&gt;&lt;contributors&gt;&lt;authors&gt;&lt;author&gt;Ota, Hiroki&lt;/author&gt;&lt;author&gt;Emaminejad, Sam&lt;/author&gt;&lt;author&gt;Gao, Yuji&lt;/author&gt;&lt;author&gt;Zhao, Allan&lt;/author&gt;&lt;author&gt;Wu, Eric&lt;/author&gt;&lt;author&gt;Challa, Samyuktha&lt;/author&gt;&lt;author&gt;Chen, Kevin&lt;/author&gt;&lt;author&gt;Fahad, Hossain M.&lt;/author&gt;&lt;author&gt;Jha, Amit K.&lt;/author&gt;&lt;author&gt;Kiriya, Daisuke&lt;/author&gt;&lt;author&gt;Gao, Wei&lt;/author&gt;&lt;author&gt;Shiraki, Hiroshi&lt;/author&gt;&lt;author&gt;Morioka, Kazuhito&lt;/author&gt;&lt;author&gt;Ferguson, Adam R.&lt;/author&gt;&lt;author&gt;Healy, Kevin E.&lt;/author&gt;&lt;author&gt;Davis, Ronald W.&lt;/author&gt;&lt;author&gt;Javey, Ali&lt;/author&gt;&lt;/authors&gt;&lt;/contributors&gt;&lt;titles&gt;&lt;title&gt;Application of 3D Printing for Smart Objects with Embedded Electronic Sensors and Systems&lt;/title&gt;&lt;secondary-title&gt;Advanced Materials Technologies&lt;/secondary-title&gt;&lt;/titles&gt;&lt;periodical&gt;&lt;full-title&gt;Advanced Materials Technologies&lt;/full-title&gt;&lt;/periodical&gt;&lt;pages&gt;1600013&lt;/pages&gt;&lt;volume&gt;1&lt;/volume&gt;&lt;number&gt;1&lt;/number&gt;&lt;dates&gt;&lt;year&gt;2016&lt;/year&gt;&lt;/dates&gt;&lt;isbn&gt;2365-709X&lt;/isbn&gt;&lt;urls&gt;&lt;related-urls&gt;&lt;url&gt;https://onlinelibrary.wiley.com/doi/abs/10.1002/admt.201600013&lt;/url&gt;&lt;/related-urls&gt;&lt;/urls&gt;&lt;electronic-resource-num&gt;https://doi.org/10.1002/admt.201600013&lt;/electronic-resource-num&gt;&lt;/record&gt;&lt;/Cite&gt;&lt;/EndNote&gt;</w:instrText>
      </w:r>
      <w:r w:rsidR="00161C9E">
        <w:fldChar w:fldCharType="separate"/>
      </w:r>
      <w:r w:rsidR="00161C9E">
        <w:rPr>
          <w:noProof/>
        </w:rPr>
        <w:t>(Ota et al. 2016)</w:t>
      </w:r>
      <w:r w:rsidR="00161C9E">
        <w:fldChar w:fldCharType="end"/>
      </w:r>
      <w:r w:rsidRPr="0056100A">
        <w:t xml:space="preserve"> (B) </w:t>
      </w:r>
      <w:r w:rsidR="00BB411A">
        <w:t>T</w:t>
      </w:r>
      <w:r w:rsidRPr="0056100A">
        <w:t xml:space="preserve">emperature sensor </w:t>
      </w:r>
      <w:r w:rsidR="00BB411A">
        <w:t>made using</w:t>
      </w:r>
      <w:r w:rsidRPr="0056100A">
        <w:t xml:space="preserve"> </w:t>
      </w:r>
      <w:proofErr w:type="spellStart"/>
      <w:r w:rsidRPr="0056100A">
        <w:t>Ti</w:t>
      </w:r>
      <w:proofErr w:type="spellEnd"/>
      <w:r w:rsidRPr="0056100A">
        <w:t xml:space="preserve"> LM35 ICs </w:t>
      </w:r>
      <w:r w:rsidR="00161C9E">
        <w:fldChar w:fldCharType="begin"/>
      </w:r>
      <w:r w:rsidR="00161C9E">
        <w:instrText xml:space="preserve"> ADDIN EN.CITE &lt;EndNote&gt;&lt;Cite&gt;&lt;Author&gt;Hughes&lt;/Author&gt;&lt;Year&gt;2020&lt;/Year&gt;&lt;RecNum&gt;6&lt;/RecNum&gt;&lt;DisplayText&gt;(Hughes et al. 2020)&lt;/DisplayText&gt;&lt;record&gt;&lt;rec-number&gt;6&lt;/rec-number&gt;&lt;foreign-keys&gt;&lt;key app="EN" db-id="9tzd5awr0xevfgesp5250eddd20zf5s09zwx" timestamp="1611104895" guid="2d32f306-ca8e-4dfe-aa71-dd0882e263c2"&gt;6&lt;/key&gt;&lt;/foreign-keys&gt;&lt;ref-type name="Journal Article"&gt;17&lt;/ref-type&gt;&lt;contributors&gt;&lt;authors&gt;&lt;author&gt;Hughes, Josie&lt;/author&gt;&lt;author&gt;Spielberg, Andrew&lt;/author&gt;&lt;author&gt;Chounlakone, Mark&lt;/author&gt;&lt;author&gt;Chang, Gloria&lt;/author&gt;&lt;author&gt;Matusik, Wojciech&lt;/author&gt;&lt;author&gt;Rus, Daniela&lt;/author&gt;&lt;/authors&gt;&lt;/contributors&gt;&lt;titles&gt;&lt;title&gt;A Simple, Inexpensive, Wearable Glove with Hybrid Resistive-Pressure Sensors for Computational Sensing, Proprioception, and Task Identification&lt;/title&gt;&lt;secondary-title&gt;Advanced Intelligent Systems&lt;/secondary-title&gt;&lt;/titles&gt;&lt;periodical&gt;&lt;full-title&gt;Advanced Intelligent Systems&lt;/full-title&gt;&lt;/periodical&gt;&lt;pages&gt;2000002&lt;/pages&gt;&lt;volume&gt;2&lt;/volume&gt;&lt;number&gt;6&lt;/number&gt;&lt;keywords&gt;&lt;keyword&gt;machine learning&lt;/keyword&gt;&lt;keyword&gt;multimodal sensing&lt;/keyword&gt;&lt;keyword&gt;soft sensing&lt;/keyword&gt;&lt;keyword&gt;task recognition&lt;/keyword&gt;&lt;keyword&gt;wearable computing&lt;/keyword&gt;&lt;keyword&gt;wearable gloves&lt;/keyword&gt;&lt;/keywords&gt;&lt;dates&gt;&lt;year&gt;2020&lt;/year&gt;&lt;pub-dates&gt;&lt;date&gt;2020/06/01&lt;/date&gt;&lt;/pub-dates&gt;&lt;/dates&gt;&lt;publisher&gt;John Wiley &amp;amp; Sons, Ltd&lt;/publisher&gt;&lt;isbn&gt;2640-4567&lt;/isbn&gt;&lt;work-type&gt;https://doi.org/10.1002/aisy.202000002&lt;/work-type&gt;&lt;urls&gt;&lt;related-urls&gt;&lt;url&gt;https://doi.org/10.1002/aisy.202000002&lt;/url&gt;&lt;/related-urls&gt;&lt;/urls&gt;&lt;electronic-resource-num&gt;https://doi.org/10.1002/aisy.202000002&lt;/electronic-resource-num&gt;&lt;access-date&gt;2021/01/19&lt;/access-date&gt;&lt;/record&gt;&lt;/Cite&gt;&lt;/EndNote&gt;</w:instrText>
      </w:r>
      <w:r w:rsidR="00161C9E">
        <w:fldChar w:fldCharType="separate"/>
      </w:r>
      <w:r w:rsidR="00161C9E">
        <w:rPr>
          <w:noProof/>
        </w:rPr>
        <w:t>(Hughes et al. 2020)</w:t>
      </w:r>
      <w:r w:rsidR="00161C9E">
        <w:fldChar w:fldCharType="end"/>
      </w:r>
      <w:r w:rsidRPr="0056100A">
        <w:t xml:space="preserve"> (C) </w:t>
      </w:r>
      <w:r w:rsidR="00BB411A">
        <w:t>T</w:t>
      </w:r>
      <w:r w:rsidRPr="0056100A">
        <w:t>emperature sensors made from</w:t>
      </w:r>
      <w:r w:rsidR="002D5409">
        <w:t xml:space="preserve"> </w:t>
      </w:r>
      <w:r w:rsidR="00BC005A" w:rsidRPr="00BC005A">
        <w:t>strain‐insensitive fiber</w:t>
      </w:r>
      <w:r w:rsidR="00BC005A">
        <w:t xml:space="preserve"> </w:t>
      </w:r>
      <w:r w:rsidR="00BC005A" w:rsidRPr="00BC005A">
        <w:t>with compressed micro‐wrinkles</w:t>
      </w:r>
      <w:r w:rsidRPr="0056100A">
        <w:t xml:space="preserve"> </w:t>
      </w:r>
      <w:r w:rsidR="002D5409">
        <w:fldChar w:fldCharType="begin"/>
      </w:r>
      <w:r w:rsidR="00343BB5">
        <w:instrText xml:space="preserve"> ADDIN EN.CITE &lt;EndNote&gt;&lt;Cite&gt;&lt;Author&gt;Lee&lt;/Author&gt;&lt;Year&gt;2020&lt;/Year&gt;&lt;RecNum&gt;30&lt;/RecNum&gt;&lt;DisplayText&gt;(Lee et al. 2020)&lt;/DisplayText&gt;&lt;record&gt;&lt;rec-number&gt;30&lt;/rec-number&gt;&lt;foreign-keys&gt;&lt;key app="EN" db-id="9tzd5awr0xevfgesp5250eddd20zf5s09zwx" timestamp="1611617718" guid="75c8713e-77fe-47ff-a21a-b07a19672137"&gt;30&lt;/key&gt;&lt;/foreign-keys&gt;&lt;ref-type name="Journal Article"&gt;17&lt;/ref-type&gt;&lt;contributors&gt;&lt;authors&gt;&lt;author&gt;Lee, Jihyun&lt;/author&gt;&lt;author&gt;Kim, Da Wan&lt;/author&gt;&lt;author&gt;Chun, Sungwoo&lt;/author&gt;&lt;author&gt;Song, Jin Ho&lt;/author&gt;&lt;author&gt;Yoo, Eui Sang&lt;/author&gt;&lt;author&gt;Kim, Jung Kyu&lt;/author&gt;&lt;author&gt;Pang, Changhyun&lt;/author&gt;&lt;/authors&gt;&lt;/contributors&gt;&lt;titles&gt;&lt;title&gt;Intrinsically Strain-Insensitive, Hyperelastic Temperature-Sensing Fiber with Compressed Micro-Wrinkles for Integrated Textronics&lt;/title&gt;&lt;secondary-title&gt;Advanced Materials Technologies&lt;/secondary-title&gt;&lt;/titles&gt;&lt;periodical&gt;&lt;full-title&gt;Advanced Materials Technologies&lt;/full-title&gt;&lt;/periodical&gt;&lt;pages&gt;2000073&lt;/pages&gt;&lt;volume&gt;5&lt;/volume&gt;&lt;number&gt;5&lt;/number&gt;&lt;dates&gt;&lt;year&gt;2020&lt;/year&gt;&lt;/dates&gt;&lt;isbn&gt;2365-709X&lt;/isbn&gt;&lt;urls&gt;&lt;related-urls&gt;&lt;url&gt;https://onlinelibrary.wiley.com/doi/abs/10.1002/admt.202000073&lt;/url&gt;&lt;/related-urls&gt;&lt;/urls&gt;&lt;electronic-resource-num&gt;https://doi.org/10.1002/admt.202000073&lt;/electronic-resource-num&gt;&lt;/record&gt;&lt;/Cite&gt;&lt;/EndNote&gt;</w:instrText>
      </w:r>
      <w:r w:rsidR="002D5409">
        <w:fldChar w:fldCharType="separate"/>
      </w:r>
      <w:r w:rsidR="002D5409">
        <w:rPr>
          <w:noProof/>
        </w:rPr>
        <w:t>(Lee et al. 2020)</w:t>
      </w:r>
      <w:r w:rsidR="002D5409">
        <w:fldChar w:fldCharType="end"/>
      </w:r>
      <w:r w:rsidRPr="0056100A">
        <w:t xml:space="preserve"> (D) </w:t>
      </w:r>
      <w:r w:rsidR="00BB411A">
        <w:t>S</w:t>
      </w:r>
      <w:r w:rsidRPr="0056100A">
        <w:t>train sensor made from</w:t>
      </w:r>
      <w:r w:rsidR="00296ACD">
        <w:t xml:space="preserve"> poly nanofibrils percolated in silicone elastomer</w:t>
      </w:r>
      <w:r w:rsidRPr="0056100A">
        <w:t xml:space="preserve"> </w:t>
      </w:r>
      <w:r w:rsidR="00296ACD">
        <w:fldChar w:fldCharType="begin"/>
      </w:r>
      <w:r w:rsidR="00296ACD">
        <w:instrText xml:space="preserve"> ADDIN EN.CITE &lt;EndNote&gt;&lt;Cite&gt;&lt;Author&gt;Kim&lt;/Author&gt;&lt;Year&gt;2018&lt;/Year&gt;&lt;RecNum&gt;28&lt;/RecNum&gt;&lt;DisplayText&gt;(Kim et al. 2018)&lt;/DisplayText&gt;&lt;record&gt;&lt;rec-number&gt;28&lt;/rec-number&gt;&lt;foreign-keys&gt;&lt;key app="EN" db-id="9tzd5awr0xevfgesp5250eddd20zf5s09zwx" timestamp="1611616106" guid="5beb0dca-12c2-4964-8c92-ebeb4bf1efea"&gt;28&lt;/key&gt;&lt;/foreign-keys&gt;&lt;ref-type name="Journal Article"&gt;17&lt;/ref-type&gt;&lt;contributors&gt;&lt;authors&gt;&lt;author&gt;Kim, Hae-Jin&lt;/author&gt;&lt;author&gt;Thukral, Anish&lt;/author&gt;&lt;author&gt;Yu, Cunjiang&lt;/author&gt;&lt;/authors&gt;&lt;/contributors&gt;&lt;titles&gt;&lt;title&gt;Highly Sensitive and Very Stretchable Strain Sensor Based on a Rubbery Semiconductor&lt;/title&gt;&lt;secondary-title&gt;ACS Applied Materials &amp;amp; Interfaces&lt;/secondary-title&gt;&lt;/titles&gt;&lt;periodical&gt;&lt;full-title&gt;ACS Applied Materials &amp;amp; Interfaces&lt;/full-title&gt;&lt;/periodical&gt;&lt;pages&gt;5000-5006&lt;/pages&gt;&lt;volume&gt;10&lt;/volume&gt;&lt;number&gt;5&lt;/number&gt;&lt;dates&gt;&lt;year&gt;2018&lt;/year&gt;&lt;pub-dates&gt;&lt;date&gt;2018/02/07&lt;/date&gt;&lt;/pub-dates&gt;&lt;/dates&gt;&lt;publisher&gt;American Chemical Society&lt;/publisher&gt;&lt;isbn&gt;1944-8244&lt;/isbn&gt;&lt;urls&gt;&lt;related-urls&gt;&lt;url&gt;https://doi.org/10.1021/acsami.7b17709&lt;/url&gt;&lt;/related-urls&gt;&lt;/urls&gt;&lt;electronic-resource-num&gt;10.1021/acsami.7b17709&lt;/electronic-resource-num&gt;&lt;/record&gt;&lt;/Cite&gt;&lt;/EndNote&gt;</w:instrText>
      </w:r>
      <w:r w:rsidR="00296ACD">
        <w:fldChar w:fldCharType="separate"/>
      </w:r>
      <w:r w:rsidR="00296ACD">
        <w:rPr>
          <w:noProof/>
        </w:rPr>
        <w:t>(Kim et al. 2018)</w:t>
      </w:r>
      <w:r w:rsidR="00296ACD">
        <w:fldChar w:fldCharType="end"/>
      </w:r>
      <w:r w:rsidRPr="0056100A">
        <w:t xml:space="preserve"> (E) </w:t>
      </w:r>
      <w:r w:rsidR="00BB411A">
        <w:t>S</w:t>
      </w:r>
      <w:r w:rsidRPr="0056100A">
        <w:t xml:space="preserve">train sensor made from vinylidene fluoride nanofibers </w:t>
      </w:r>
      <w:r w:rsidR="00161C9E">
        <w:fldChar w:fldCharType="begin"/>
      </w:r>
      <w:r w:rsidR="00161C9E">
        <w:instrText xml:space="preserve"> ADDIN EN.CITE &lt;EndNote&gt;&lt;Cite&gt;&lt;Author&gt;Khan&lt;/Author&gt;&lt;Year&gt;2018&lt;/Year&gt;&lt;RecNum&gt;19&lt;/RecNum&gt;&lt;DisplayText&gt;(Khan et al. 2018)&lt;/DisplayText&gt;&lt;record&gt;&lt;rec-number&gt;19&lt;/rec-number&gt;&lt;foreign-keys&gt;&lt;key app="EN" db-id="9tzd5awr0xevfgesp5250eddd20zf5s09zwx" timestamp="1611289398" guid="42f4695a-478a-4c00-8cb5-6f1ab70cf62e"&gt;19&lt;/key&gt;&lt;/foreign-keys&gt;&lt;ref-type name="Journal Article"&gt;17&lt;/ref-type&gt;&lt;contributors&gt;&lt;authors&gt;&lt;author&gt;Khan, Hassan&lt;/author&gt;&lt;author&gt;Razmjou, Amir&lt;/author&gt;&lt;author&gt;Ebrahimi Warkiani, Majid&lt;/author&gt;&lt;author&gt;Kottapalli, Ajay&lt;/author&gt;&lt;author&gt;Asadnia, Mohsen&lt;/author&gt;&lt;/authors&gt;&lt;/contributors&gt;&lt;titles&gt;&lt;title&gt;Sensitive and Flexible Polymeric Strain Sensor for Accurate Human Motion Monitoring&lt;/title&gt;&lt;secondary-title&gt;Sensors&lt;/secondary-title&gt;&lt;/titles&gt;&lt;periodical&gt;&lt;full-title&gt;Sensors&lt;/full-title&gt;&lt;/periodical&gt;&lt;pages&gt;418&lt;/pages&gt;&lt;volume&gt;18&lt;/volume&gt;&lt;number&gt;2&lt;/number&gt;&lt;dates&gt;&lt;year&gt;2018&lt;/year&gt;&lt;/dates&gt;&lt;isbn&gt;1424-8220&lt;/isbn&gt;&lt;accession-num&gt;doi:10.3390/s18020418&lt;/accession-num&gt;&lt;urls&gt;&lt;related-urls&gt;&lt;url&gt;https://www.mdpi.com/1424-8220/18/2/418&lt;/url&gt;&lt;/related-urls&gt;&lt;/urls&gt;&lt;/record&gt;&lt;/Cite&gt;&lt;/EndNote&gt;</w:instrText>
      </w:r>
      <w:r w:rsidR="00161C9E">
        <w:fldChar w:fldCharType="separate"/>
      </w:r>
      <w:r w:rsidR="00161C9E">
        <w:rPr>
          <w:noProof/>
        </w:rPr>
        <w:t>(Khan et al. 2018)</w:t>
      </w:r>
      <w:r w:rsidR="00161C9E">
        <w:fldChar w:fldCharType="end"/>
      </w:r>
      <w:r w:rsidRPr="0056100A">
        <w:t xml:space="preserve"> (F) </w:t>
      </w:r>
      <w:r w:rsidR="00BB411A">
        <w:t>S</w:t>
      </w:r>
      <w:r w:rsidRPr="0056100A">
        <w:t xml:space="preserve">train sensor made from millimeter-long multiwalled CNTs </w:t>
      </w:r>
      <w:r w:rsidR="00161C9E">
        <w:fldChar w:fldCharType="begin"/>
      </w:r>
      <w:r w:rsidR="00161C9E">
        <w:instrText xml:space="preserve"> ADDIN EN.CITE &lt;EndNote&gt;&lt;Cite&gt;&lt;Author&gt;Suzuki&lt;/Author&gt;&lt;Year&gt;2016&lt;/Year&gt;&lt;RecNum&gt;10&lt;/RecNum&gt;&lt;DisplayText&gt;(Suzuki et al. 2016)&lt;/DisplayText&gt;&lt;record&gt;&lt;rec-number&gt;10&lt;/rec-number&gt;&lt;foreign-keys&gt;&lt;key app="EN" db-id="9tzd5awr0xevfgesp5250eddd20zf5s09zwx" timestamp="1611106037" guid="cd4a6139-f814-4a49-9c84-6786fcaaa458"&gt;10&lt;/key&gt;&lt;/foreign-keys&gt;&lt;ref-type name="Journal Article"&gt;17&lt;/ref-type&gt;&lt;contributors&gt;&lt;authors&gt;&lt;author&gt;Suzuki, Katsunori&lt;/author&gt;&lt;author&gt;Yataka, Koji&lt;/author&gt;&lt;author&gt;Okumiya, Yasuro&lt;/author&gt;&lt;author&gt;Sakakibara, Shingo&lt;/author&gt;&lt;author&gt;Sako, Keisuke&lt;/author&gt;&lt;author&gt;Mimura, Hidenori&lt;/author&gt;&lt;author&gt;Inoue, Yoku&lt;/author&gt;&lt;/authors&gt;&lt;/contributors&gt;&lt;titles&gt;&lt;title&gt;Rapid-Response, Widely Stretchable Sensor of Aligned MWCNT/Elastomer Composites for Human Motion Detection&lt;/title&gt;&lt;secondary-title&gt;ACS Sensors&lt;/secondary-title&gt;&lt;/titles&gt;&lt;periodical&gt;&lt;full-title&gt;ACS Sensors&lt;/full-title&gt;&lt;/periodical&gt;&lt;pages&gt;817-825&lt;/pages&gt;&lt;volume&gt;1&lt;/volume&gt;&lt;number&gt;6&lt;/number&gt;&lt;dates&gt;&lt;year&gt;2016&lt;/year&gt;&lt;pub-dates&gt;&lt;date&gt;2016/06/24&lt;/date&gt;&lt;/pub-dates&gt;&lt;/dates&gt;&lt;publisher&gt;American Chemical Society&lt;/publisher&gt;&lt;urls&gt;&lt;related-urls&gt;&lt;url&gt;https://doi.org/10.1021/acssensors.6b00145&lt;/url&gt;&lt;/related-urls&gt;&lt;/urls&gt;&lt;electronic-resource-num&gt;10.1021/acssensors.6b00145&lt;/electronic-resource-num&gt;&lt;/record&gt;&lt;/Cite&gt;&lt;/EndNote&gt;</w:instrText>
      </w:r>
      <w:r w:rsidR="00161C9E">
        <w:fldChar w:fldCharType="separate"/>
      </w:r>
      <w:r w:rsidR="00161C9E">
        <w:rPr>
          <w:noProof/>
        </w:rPr>
        <w:t>(Suzuki et al. 2016)</w:t>
      </w:r>
      <w:r w:rsidR="00161C9E">
        <w:fldChar w:fldCharType="end"/>
      </w:r>
      <w:r w:rsidRPr="0056100A">
        <w:t xml:space="preserve"> (G) </w:t>
      </w:r>
      <w:r w:rsidR="00BB411A">
        <w:t>P</w:t>
      </w:r>
      <w:r w:rsidRPr="0056100A">
        <w:t xml:space="preserve">ressure sensor made from embedded Galinstan microchannels </w:t>
      </w:r>
      <w:r w:rsidR="00161C9E">
        <w:fldChar w:fldCharType="begin"/>
      </w:r>
      <w:r w:rsidR="00161C9E">
        <w:instrText xml:space="preserve"> ADDIN EN.CITE &lt;EndNote&gt;&lt;Cite&gt;&lt;Author&gt;Gao&lt;/Author&gt;&lt;Year&gt;2017&lt;/Year&gt;&lt;RecNum&gt;16&lt;/RecNum&gt;&lt;DisplayText&gt;(Gao et al. 2017)&lt;/DisplayText&gt;&lt;record&gt;&lt;rec-number&gt;16&lt;/rec-number&gt;&lt;foreign-keys&gt;&lt;key app="EN" db-id="9tzd5awr0xevfgesp5250eddd20zf5s09zwx" timestamp="1611107182" guid="ef017395-5e16-4a51-9d93-b3bf4b542d7b"&gt;16&lt;/key&gt;&lt;/foreign-keys&gt;&lt;ref-type name="Journal Article"&gt;17&lt;/ref-type&gt;&lt;contributors&gt;&lt;authors&gt;&lt;author&gt;Gao, Yuji&lt;/author&gt;&lt;author&gt;Ota, Hiroki&lt;/author&gt;&lt;author&gt;Schaler, Ethan W.&lt;/author&gt;&lt;author&gt;Chen, Kevin&lt;/author&gt;&lt;author&gt;Zhao, Allan&lt;/author&gt;&lt;author&gt;Gao, Wei&lt;/author&gt;&lt;author&gt;Fahad, Hossain M.&lt;/author&gt;&lt;author&gt;Leng, Yonggang&lt;/author&gt;&lt;author&gt;Zheng, Anzong&lt;/author&gt;&lt;author&gt;Xiong, Furui&lt;/author&gt;&lt;author&gt;Zhang, Chuchu&lt;/author&gt;&lt;author&gt;Tai, Li-Chia&lt;/author&gt;&lt;author&gt;Zhao, Peida&lt;/author&gt;&lt;author&gt;Fearing, Ronald S.&lt;/author&gt;&lt;author&gt;Javey, Ali&lt;/author&gt;&lt;/authors&gt;&lt;/contributors&gt;&lt;titles&gt;&lt;title&gt;Wearable Microfluidic Diaphragm Pressure Sensor for Health and Tactile Touch Monitoring&lt;/title&gt;&lt;secondary-title&gt;Advanced Materials&lt;/secondary-title&gt;&lt;/titles&gt;&lt;periodical&gt;&lt;full-title&gt;Advanced Materials&lt;/full-title&gt;&lt;/periodical&gt;&lt;pages&gt;1701985&lt;/pages&gt;&lt;volume&gt;29&lt;/volume&gt;&lt;number&gt;39&lt;/number&gt;&lt;keywords&gt;&lt;keyword&gt;diaphragm pressure sensors&lt;/keyword&gt;&lt;keyword&gt;flexible pressure sensors&lt;/keyword&gt;&lt;keyword&gt;liquid metal&lt;/keyword&gt;&lt;keyword&gt;microfluidics&lt;/keyword&gt;&lt;keyword&gt;wearable&lt;/keyword&gt;&lt;/keywords&gt;&lt;dates&gt;&lt;year&gt;2017&lt;/year&gt;&lt;pub-dates&gt;&lt;date&gt;2017/10/01&lt;/date&gt;&lt;/pub-dates&gt;&lt;/dates&gt;&lt;publisher&gt;John Wiley &amp;amp; Sons, Ltd&lt;/publisher&gt;&lt;isbn&gt;0935-9648&lt;/isbn&gt;&lt;work-type&gt;https://doi.org/10.1002/adma.201701985&lt;/work-type&gt;&lt;urls&gt;&lt;related-urls&gt;&lt;url&gt;https://doi.org/10.1002/adma.201701985&lt;/url&gt;&lt;/related-urls&gt;&lt;/urls&gt;&lt;electronic-resource-num&gt;https://doi.org/10.1002/adma.201701985&lt;/electronic-resource-num&gt;&lt;access-date&gt;2021/01/19&lt;/access-date&gt;&lt;/record&gt;&lt;/Cite&gt;&lt;/EndNote&gt;</w:instrText>
      </w:r>
      <w:r w:rsidR="00161C9E">
        <w:fldChar w:fldCharType="separate"/>
      </w:r>
      <w:r w:rsidR="00161C9E">
        <w:rPr>
          <w:noProof/>
        </w:rPr>
        <w:t>(Gao et al. 2017)</w:t>
      </w:r>
      <w:r w:rsidR="00161C9E">
        <w:fldChar w:fldCharType="end"/>
      </w:r>
      <w:r w:rsidRPr="0056100A">
        <w:t xml:space="preserve"> (H) </w:t>
      </w:r>
      <w:r w:rsidR="00BB411A">
        <w:t>P</w:t>
      </w:r>
      <w:r w:rsidRPr="0056100A">
        <w:t>ressure sensor made from</w:t>
      </w:r>
      <w:r w:rsidR="00296ACD">
        <w:t xml:space="preserve"> </w:t>
      </w:r>
      <w:r w:rsidR="00296ACD" w:rsidRPr="00296ACD">
        <w:t>anti-static sheets and conductive woven fabrics</w:t>
      </w:r>
      <w:r w:rsidRPr="0056100A">
        <w:t xml:space="preserve"> </w:t>
      </w:r>
      <w:r w:rsidR="00296ACD">
        <w:fldChar w:fldCharType="begin"/>
      </w:r>
      <w:r w:rsidR="002D5409">
        <w:instrText xml:space="preserve"> ADDIN EN.CITE &lt;EndNote&gt;&lt;Cite&gt;&lt;Author&gt;Pizarro&lt;/Author&gt;&lt;Year&gt;2018&lt;/Year&gt;&lt;RecNum&gt;29&lt;/RecNum&gt;&lt;DisplayText&gt;(Pizarro et al. 2018)&lt;/DisplayText&gt;&lt;record&gt;&lt;rec-number&gt;29&lt;/rec-number&gt;&lt;foreign-keys&gt;&lt;key app="EN" db-id="9tzd5awr0xevfgesp5250eddd20zf5s09zwx" timestamp="1611616550" guid="f005e9c2-f0a0-4ee9-ab53-de52cd7ec297"&gt;29&lt;/key&gt;&lt;/foreign-keys&gt;&lt;ref-type name="Journal Article"&gt;17&lt;/ref-type&gt;&lt;contributors&gt;&lt;authors&gt;&lt;author&gt;Pizarro, Francisco&lt;/author&gt;&lt;author&gt;Villavicencio, Piero&lt;/author&gt;&lt;author&gt;Yunge, Daniel&lt;/author&gt;&lt;author&gt;Rodríguez, Mauricio&lt;/author&gt;&lt;author&gt;Hermosilla, Gabriel&lt;/author&gt;&lt;author&gt;Leiva, Ariel&lt;/author&gt;&lt;/authors&gt;&lt;/contributors&gt;&lt;titles&gt;&lt;title&gt;Easy-to-Build Textile Pressure Sensor&lt;/title&gt;&lt;secondary-title&gt;Sensors&lt;/secondary-title&gt;&lt;/titles&gt;&lt;periodical&gt;&lt;full-title&gt;Sensors&lt;/full-title&gt;&lt;/periodical&gt;&lt;pages&gt;1190&lt;/pages&gt;&lt;volume&gt;18&lt;/volume&gt;&lt;number&gt;4&lt;/number&gt;&lt;dates&gt;&lt;year&gt;2018&lt;/year&gt;&lt;/dates&gt;&lt;isbn&gt;1424-8220&lt;/isbn&gt;&lt;accession-num&gt;doi:10.3390/s18041190&lt;/accession-num&gt;&lt;urls&gt;&lt;related-urls&gt;&lt;url&gt;https://www.mdpi.com/1424-8220/18/4/1190&lt;/url&gt;&lt;/related-urls&gt;&lt;/urls&gt;&lt;/record&gt;&lt;/Cite&gt;&lt;/EndNote&gt;</w:instrText>
      </w:r>
      <w:r w:rsidR="00296ACD">
        <w:fldChar w:fldCharType="separate"/>
      </w:r>
      <w:r w:rsidR="00296ACD">
        <w:rPr>
          <w:noProof/>
        </w:rPr>
        <w:t>(Pizarro et al. 2018)</w:t>
      </w:r>
      <w:r w:rsidR="00296ACD">
        <w:fldChar w:fldCharType="end"/>
      </w:r>
      <w:r w:rsidRPr="0056100A">
        <w:t xml:space="preserve"> (I) </w:t>
      </w:r>
      <w:r w:rsidR="00BB411A">
        <w:t>P</w:t>
      </w:r>
      <w:r w:rsidRPr="0056100A">
        <w:t>ressure sensor made</w:t>
      </w:r>
      <w:r w:rsidR="000D413A">
        <w:t xml:space="preserve"> with an air dielectrics for transparent and wearable pressure sensor array </w:t>
      </w:r>
      <w:r w:rsidR="000D413A">
        <w:fldChar w:fldCharType="begin"/>
      </w:r>
      <w:r w:rsidR="006138B5">
        <w:instrText xml:space="preserve"> ADDIN EN.CITE &lt;EndNote&gt;&lt;Cite&gt;&lt;Author&gt;Ji&lt;/Author&gt;&lt;Year&gt;2020&lt;/Year&gt;&lt;RecNum&gt;71&lt;/RecNum&gt;&lt;DisplayText&gt;(Ji et al. 2020)&lt;/DisplayText&gt;&lt;record&gt;&lt;rec-number&gt;71&lt;/rec-number&gt;&lt;foreign-keys&gt;&lt;key app="EN" db-id="9tzd5awr0xevfgesp5250eddd20zf5s09zwx" timestamp="1612916384" guid="f86028ae-c298-4dd7-87b3-77e981bb4f3c"&gt;71&lt;/key&gt;&lt;/foreign-keys&gt;&lt;ref-type name="Journal Article"&gt;17&lt;/ref-type&gt;&lt;contributors&gt;&lt;authors&gt;&lt;author&gt;Ji, Sangyoon&lt;/author&gt;&lt;author&gt;Jang, Jiuk&lt;/author&gt;&lt;author&gt;Hwang, Jae Chul&lt;/author&gt;&lt;author&gt;Lee, Youngjin&lt;/author&gt;&lt;author&gt;Lee, Jae-Hyun&lt;/author&gt;&lt;author&gt;Park, Jang-Ung&lt;/author&gt;&lt;/authors&gt;&lt;/contributors&gt;&lt;titles&gt;&lt;title&gt;Amorphous Oxide Semiconductor Transistors with Air Dielectrics for Transparent and Wearable Pressure Sensor Arrays&lt;/title&gt;&lt;secondary-title&gt;Advanced Materials Technologies&lt;/secondary-title&gt;&lt;/titles&gt;&lt;periodical&gt;&lt;full-title&gt;Advanced Materials Technologies&lt;/full-title&gt;&lt;/periodical&gt;&lt;pages&gt;1900928&lt;/pages&gt;&lt;volume&gt;5&lt;/volume&gt;&lt;number&gt;2&lt;/number&gt;&lt;dates&gt;&lt;year&gt;2020&lt;/year&gt;&lt;/dates&gt;&lt;isbn&gt;2365-709X&lt;/isbn&gt;&lt;urls&gt;&lt;related-urls&gt;&lt;url&gt;https://onlinelibrary.wiley.com/doi/abs/10.1002/admt.201900928&lt;/url&gt;&lt;/related-urls&gt;&lt;/urls&gt;&lt;electronic-resource-num&gt;https://doi.org/10.1002/admt.201900928&lt;/electronic-resource-num&gt;&lt;/record&gt;&lt;/Cite&gt;&lt;/EndNote&gt;</w:instrText>
      </w:r>
      <w:r w:rsidR="000D413A">
        <w:fldChar w:fldCharType="separate"/>
      </w:r>
      <w:r w:rsidR="000D413A">
        <w:rPr>
          <w:noProof/>
        </w:rPr>
        <w:t>(Ji et al. 2020)</w:t>
      </w:r>
      <w:r w:rsidR="000D413A">
        <w:fldChar w:fldCharType="end"/>
      </w:r>
    </w:p>
    <w:p w14:paraId="5D11AD8D" w14:textId="0A3BF04E" w:rsidR="00AA3430" w:rsidRDefault="00AA3430" w:rsidP="00F14FF3">
      <w:pPr>
        <w:spacing w:after="0" w:line="240" w:lineRule="auto"/>
        <w:contextualSpacing/>
      </w:pPr>
    </w:p>
    <w:p w14:paraId="387E8EB8" w14:textId="6A35ED07" w:rsidR="00AA3430" w:rsidRDefault="00AA3430">
      <w:r>
        <w:br w:type="page"/>
      </w:r>
    </w:p>
    <w:p w14:paraId="0B3AA736" w14:textId="2588972B" w:rsidR="00AA3430" w:rsidRDefault="00AA3430" w:rsidP="00AA3430">
      <w:pPr>
        <w:jc w:val="center"/>
      </w:pPr>
      <w:r>
        <w:rPr>
          <w:noProof/>
        </w:rPr>
        <w:lastRenderedPageBreak/>
        <w:drawing>
          <wp:inline distT="0" distB="0" distL="0" distR="0" wp14:anchorId="041C1920" wp14:editId="44FCA58F">
            <wp:extent cx="4857750" cy="550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750" cy="5505450"/>
                    </a:xfrm>
                    <a:prstGeom prst="rect">
                      <a:avLst/>
                    </a:prstGeom>
                  </pic:spPr>
                </pic:pic>
              </a:graphicData>
            </a:graphic>
          </wp:inline>
        </w:drawing>
      </w:r>
    </w:p>
    <w:p w14:paraId="3FD8DFBA" w14:textId="77777777" w:rsidR="00AA3430" w:rsidRDefault="00AA3430" w:rsidP="00250C7B"/>
    <w:p w14:paraId="7500D115" w14:textId="2B683CFC" w:rsidR="005374D5" w:rsidRDefault="00AA3430" w:rsidP="00250C7B">
      <w:pPr>
        <w:rPr>
          <w:b/>
          <w:bCs/>
        </w:rPr>
      </w:pPr>
      <w:r w:rsidRPr="00AA3430">
        <w:rPr>
          <w:b/>
          <w:bCs/>
        </w:rPr>
        <w:t>Fig. 6. Illustration of the different feedback modalities.</w:t>
      </w:r>
    </w:p>
    <w:p w14:paraId="58F867D0" w14:textId="4CB36F5A" w:rsidR="00AA3430" w:rsidRDefault="00AA3430">
      <w:pPr>
        <w:rPr>
          <w:b/>
          <w:bCs/>
        </w:rPr>
      </w:pPr>
      <w:r>
        <w:rPr>
          <w:b/>
          <w:bCs/>
        </w:rPr>
        <w:br w:type="page"/>
      </w:r>
    </w:p>
    <w:p w14:paraId="1AC3B2E7" w14:textId="191706CF" w:rsidR="00AA3430" w:rsidRDefault="00522726" w:rsidP="00522726">
      <w:pPr>
        <w:jc w:val="center"/>
        <w:rPr>
          <w:b/>
          <w:bCs/>
        </w:rPr>
      </w:pPr>
      <w:r>
        <w:rPr>
          <w:b/>
          <w:bCs/>
          <w:noProof/>
        </w:rPr>
        <w:lastRenderedPageBreak/>
        <w:drawing>
          <wp:inline distT="0" distB="0" distL="0" distR="0" wp14:anchorId="236CF2F8" wp14:editId="1587B204">
            <wp:extent cx="3985146" cy="5932048"/>
            <wp:effectExtent l="0" t="0" r="0" b="0"/>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9792" cy="5953849"/>
                    </a:xfrm>
                    <a:prstGeom prst="rect">
                      <a:avLst/>
                    </a:prstGeom>
                  </pic:spPr>
                </pic:pic>
              </a:graphicData>
            </a:graphic>
          </wp:inline>
        </w:drawing>
      </w:r>
    </w:p>
    <w:p w14:paraId="364DC9E7" w14:textId="77777777" w:rsidR="00522726" w:rsidRDefault="00522726" w:rsidP="00250C7B">
      <w:pPr>
        <w:rPr>
          <w:b/>
          <w:bCs/>
        </w:rPr>
      </w:pPr>
    </w:p>
    <w:p w14:paraId="503782C6" w14:textId="6A199FB8" w:rsidR="00AA3430" w:rsidRDefault="00AA3430" w:rsidP="00AA3430">
      <w:r w:rsidRPr="00AA3430">
        <w:rPr>
          <w:b/>
          <w:bCs/>
        </w:rPr>
        <w:t xml:space="preserve">Fig. 7. Normal </w:t>
      </w:r>
      <w:proofErr w:type="spellStart"/>
      <w:r w:rsidRPr="00AA3430">
        <w:rPr>
          <w:b/>
          <w:bCs/>
        </w:rPr>
        <w:t>mechanotactile</w:t>
      </w:r>
      <w:proofErr w:type="spellEnd"/>
      <w:r w:rsidRPr="00AA3430">
        <w:rPr>
          <w:b/>
          <w:bCs/>
        </w:rPr>
        <w:t xml:space="preserve"> feedback actuators. </w:t>
      </w:r>
      <w:r w:rsidRPr="00522726">
        <w:t>(A) Normal force applied through servos (</w:t>
      </w:r>
      <w:proofErr w:type="spellStart"/>
      <w:r w:rsidRPr="00522726">
        <w:t>Antfolk</w:t>
      </w:r>
      <w:proofErr w:type="spellEnd"/>
      <w:r w:rsidRPr="00522726">
        <w:t xml:space="preserve"> et al.). (B) Normal force applied with a tactor actuated by a rack and pinion- left, and a Bowden cable- right (</w:t>
      </w:r>
      <w:proofErr w:type="spellStart"/>
      <w:r w:rsidRPr="00522726">
        <w:t>Schoepp</w:t>
      </w:r>
      <w:proofErr w:type="spellEnd"/>
      <w:r w:rsidRPr="00522726">
        <w:t xml:space="preserve"> et al.). (C) Dielectric fluid actuated pouches for normal feedback (</w:t>
      </w:r>
      <w:proofErr w:type="spellStart"/>
      <w:r w:rsidRPr="00522726">
        <w:t>Kyungwon</w:t>
      </w:r>
      <w:proofErr w:type="spellEnd"/>
      <w:r w:rsidRPr="00522726">
        <w:t xml:space="preserve"> et al.) (D) Balloon array for fingertip force feedback (King et al.). (E) Normal force applied by pneumatic bellows creating squeeze (Young et al.). (F) Geometry tactile display (</w:t>
      </w:r>
      <w:proofErr w:type="spellStart"/>
      <w:r w:rsidRPr="00522726">
        <w:t>Mitsuda</w:t>
      </w:r>
      <w:proofErr w:type="spellEnd"/>
      <w:r w:rsidRPr="00522726">
        <w:t xml:space="preserve"> et al.). (G)  Pneumatic wristband capable of pulsating (</w:t>
      </w:r>
      <w:proofErr w:type="spellStart"/>
      <w:r w:rsidRPr="00522726">
        <w:t>Raitor</w:t>
      </w:r>
      <w:proofErr w:type="spellEnd"/>
      <w:r w:rsidRPr="00522726">
        <w:t xml:space="preserve"> et al.)</w:t>
      </w:r>
    </w:p>
    <w:p w14:paraId="74113380" w14:textId="00E146B7" w:rsidR="00522726" w:rsidRDefault="00522726" w:rsidP="00522726">
      <w:pPr>
        <w:jc w:val="center"/>
      </w:pPr>
      <w:r>
        <w:rPr>
          <w:noProof/>
        </w:rPr>
        <w:lastRenderedPageBreak/>
        <w:drawing>
          <wp:inline distT="0" distB="0" distL="0" distR="0" wp14:anchorId="5D629DB1" wp14:editId="1558A45C">
            <wp:extent cx="4653887" cy="5800308"/>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2048" cy="5822943"/>
                    </a:xfrm>
                    <a:prstGeom prst="rect">
                      <a:avLst/>
                    </a:prstGeom>
                  </pic:spPr>
                </pic:pic>
              </a:graphicData>
            </a:graphic>
          </wp:inline>
        </w:drawing>
      </w:r>
    </w:p>
    <w:p w14:paraId="1E1F48C7" w14:textId="6E059A90" w:rsidR="00522726" w:rsidRPr="00AA3430" w:rsidRDefault="00522726" w:rsidP="00AA3430">
      <w:pPr>
        <w:rPr>
          <w:b/>
          <w:bCs/>
        </w:rPr>
      </w:pPr>
      <w:r w:rsidRPr="00522726">
        <w:rPr>
          <w:b/>
          <w:bCs/>
        </w:rPr>
        <w:t xml:space="preserve">Fig. 8. </w:t>
      </w:r>
      <w:proofErr w:type="spellStart"/>
      <w:r w:rsidRPr="00522726">
        <w:rPr>
          <w:b/>
          <w:bCs/>
        </w:rPr>
        <w:t>Mechanotactile</w:t>
      </w:r>
      <w:proofErr w:type="spellEnd"/>
      <w:r w:rsidRPr="00522726">
        <w:rPr>
          <w:b/>
          <w:bCs/>
        </w:rPr>
        <w:t xml:space="preserve"> feedback actuators. </w:t>
      </w:r>
      <w:r w:rsidRPr="00522726">
        <w:t xml:space="preserve">(A) Rotational skin </w:t>
      </w:r>
      <w:proofErr w:type="gramStart"/>
      <w:r w:rsidRPr="00522726">
        <w:t>stretch</w:t>
      </w:r>
      <w:proofErr w:type="gramEnd"/>
      <w:r w:rsidRPr="00522726">
        <w:t xml:space="preserve"> double head tactor (Bark et al.). (B) Wheel lateral skin stretch wearable device (Rossi et al.). (C) Finger pad skin stretch using a moving tactor (Schorr et al.). (D) Lateral skin </w:t>
      </w:r>
      <w:proofErr w:type="gramStart"/>
      <w:r w:rsidRPr="00522726">
        <w:t>stretch</w:t>
      </w:r>
      <w:proofErr w:type="gramEnd"/>
      <w:r w:rsidRPr="00522726">
        <w:t xml:space="preserve"> wearable device for balance training (Pan et al.). (E) Soft skin </w:t>
      </w:r>
      <w:proofErr w:type="gramStart"/>
      <w:r w:rsidRPr="00522726">
        <w:t>stretch</w:t>
      </w:r>
      <w:proofErr w:type="gramEnd"/>
      <w:r w:rsidRPr="00522726">
        <w:t xml:space="preserve"> TCP actuated device (</w:t>
      </w:r>
      <w:proofErr w:type="spellStart"/>
      <w:r w:rsidRPr="00522726">
        <w:t>Chossat</w:t>
      </w:r>
      <w:proofErr w:type="spellEnd"/>
      <w:r w:rsidRPr="00522726">
        <w:t xml:space="preserve"> et al.).</w:t>
      </w:r>
    </w:p>
    <w:sectPr w:rsidR="00522726" w:rsidRPr="00AA34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Yun Soung Kim" w:date="2021-03-18T20:22:00Z" w:initials="YSK">
    <w:p w14:paraId="5A8B1DC1" w14:textId="77777777" w:rsidR="00D371B5" w:rsidRDefault="00D371B5">
      <w:pPr>
        <w:pStyle w:val="CommentText"/>
      </w:pPr>
      <w:r>
        <w:rPr>
          <w:rStyle w:val="CommentReference"/>
        </w:rPr>
        <w:annotationRef/>
      </w:r>
      <w:r>
        <w:t>The order of logic could be improved, in my opinion. For example,</w:t>
      </w:r>
      <w:r>
        <w:br/>
      </w:r>
      <w:r>
        <w:br/>
        <w:t>1. Many WSG have been developed.</w:t>
      </w:r>
    </w:p>
    <w:p w14:paraId="26181581" w14:textId="5BB3AC0B" w:rsidR="00D371B5" w:rsidRDefault="00D371B5">
      <w:pPr>
        <w:pStyle w:val="CommentText"/>
      </w:pPr>
      <w:r>
        <w:t>2. But these WSG are not good in that it cannot do X Y Z.</w:t>
      </w:r>
    </w:p>
    <w:p w14:paraId="16DC1623" w14:textId="5475247A" w:rsidR="00D371B5" w:rsidRDefault="00D371B5">
      <w:pPr>
        <w:pStyle w:val="CommentText"/>
      </w:pPr>
      <w:r>
        <w:t>3. X Y Z is especially important for people with certain impairment.</w:t>
      </w:r>
    </w:p>
    <w:p w14:paraId="2D052CB8" w14:textId="6BB76E77" w:rsidR="00D371B5" w:rsidRDefault="00D371B5">
      <w:pPr>
        <w:pStyle w:val="CommentText"/>
      </w:pPr>
      <w:r>
        <w:t>4. So on.</w:t>
      </w:r>
    </w:p>
    <w:p w14:paraId="7715AD62" w14:textId="15A98702" w:rsidR="00D371B5" w:rsidRDefault="00D371B5">
      <w:pPr>
        <w:pStyle w:val="CommentText"/>
      </w:pPr>
    </w:p>
    <w:p w14:paraId="23AD1BB0" w14:textId="52FE9E5A" w:rsidR="00D371B5" w:rsidRDefault="00D371B5">
      <w:pPr>
        <w:pStyle w:val="CommentText"/>
      </w:pPr>
      <w:r>
        <w:t xml:space="preserve">Right now, the order of information presented to the readers is not ‘kind’ in that they </w:t>
      </w:r>
      <w:proofErr w:type="gramStart"/>
      <w:r>
        <w:t>have to</w:t>
      </w:r>
      <w:proofErr w:type="gramEnd"/>
      <w:r>
        <w:t xml:space="preserve"> make an effort to connect the thought process.</w:t>
      </w:r>
    </w:p>
    <w:p w14:paraId="7B4681E3" w14:textId="4F26FF2C" w:rsidR="00D371B5" w:rsidRDefault="00D371B5">
      <w:pPr>
        <w:pStyle w:val="CommentText"/>
      </w:pPr>
    </w:p>
  </w:comment>
  <w:comment w:id="44" w:author="Yun Soung Kim" w:date="2021-03-18T20:04:00Z" w:initials="YSK">
    <w:p w14:paraId="29E54B92" w14:textId="0CE1E972" w:rsidR="00D371B5" w:rsidRDefault="00D371B5">
      <w:pPr>
        <w:pStyle w:val="CommentText"/>
      </w:pPr>
      <w:r>
        <w:rPr>
          <w:rStyle w:val="CommentReference"/>
        </w:rPr>
        <w:annotationRef/>
      </w:r>
      <w:r>
        <w:t>What does it mean to replicate the sensory info? Do you mean to transfer to an external device?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4681E3" w15:done="0"/>
  <w15:commentEx w15:paraId="29E54B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34F3" w16cex:dateUtc="2021-03-19T00:22:00Z"/>
  <w16cex:commentExtensible w16cex:durableId="23FE30B4" w16cex:dateUtc="2021-03-19T0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4681E3" w16cid:durableId="23FE34F3"/>
  <w16cid:commentId w16cid:paraId="29E54B92" w16cid:durableId="23FE30B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l">
    <w15:presenceInfo w15:providerId="None" w15:userId="Carl"/>
  </w15:person>
  <w15:person w15:author="Yun Soung Kim">
    <w15:presenceInfo w15:providerId="Windows Live" w15:userId="f19bef9dd5e262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sensors and Bioelectron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d5awr0xevfgesp5250eddd20zf5s09zwx&quot;&gt;LR-PNW-Reference_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2&lt;/item&gt;&lt;item&gt;33&lt;/item&gt;&lt;item&gt;34&lt;/item&gt;&lt;item&gt;35&lt;/item&gt;&lt;item&gt;36&lt;/item&gt;&lt;item&gt;37&lt;/item&gt;&lt;item&gt;39&lt;/item&gt;&lt;item&gt;40&lt;/item&gt;&lt;item&gt;41&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5&lt;/item&gt;&lt;item&gt;76&lt;/item&gt;&lt;item&gt;77&lt;/item&gt;&lt;item&gt;78&lt;/item&gt;&lt;item&gt;79&lt;/item&gt;&lt;item&gt;80&lt;/item&gt;&lt;item&gt;81&lt;/item&gt;&lt;item&gt;83&lt;/item&gt;&lt;/record-ids&gt;&lt;/item&gt;&lt;/Libraries&gt;"/>
  </w:docVars>
  <w:rsids>
    <w:rsidRoot w:val="0017405B"/>
    <w:rsid w:val="00000B4C"/>
    <w:rsid w:val="00001EE6"/>
    <w:rsid w:val="0003610C"/>
    <w:rsid w:val="00046953"/>
    <w:rsid w:val="0006502E"/>
    <w:rsid w:val="00080C92"/>
    <w:rsid w:val="00083017"/>
    <w:rsid w:val="00083F08"/>
    <w:rsid w:val="000864E2"/>
    <w:rsid w:val="00091630"/>
    <w:rsid w:val="000A4703"/>
    <w:rsid w:val="000A512B"/>
    <w:rsid w:val="000A752D"/>
    <w:rsid w:val="000C651F"/>
    <w:rsid w:val="000C6F29"/>
    <w:rsid w:val="000D202B"/>
    <w:rsid w:val="000D413A"/>
    <w:rsid w:val="000E4C17"/>
    <w:rsid w:val="000E52AF"/>
    <w:rsid w:val="000F0679"/>
    <w:rsid w:val="000F5A0D"/>
    <w:rsid w:val="000F6391"/>
    <w:rsid w:val="000F6EF2"/>
    <w:rsid w:val="000F7894"/>
    <w:rsid w:val="001013EC"/>
    <w:rsid w:val="001074E2"/>
    <w:rsid w:val="00133460"/>
    <w:rsid w:val="00136EC0"/>
    <w:rsid w:val="0015302C"/>
    <w:rsid w:val="001572D7"/>
    <w:rsid w:val="00160272"/>
    <w:rsid w:val="00161C9E"/>
    <w:rsid w:val="00172642"/>
    <w:rsid w:val="0017405B"/>
    <w:rsid w:val="0017433B"/>
    <w:rsid w:val="00177D13"/>
    <w:rsid w:val="00177E66"/>
    <w:rsid w:val="00184E78"/>
    <w:rsid w:val="00187E0F"/>
    <w:rsid w:val="00190D0A"/>
    <w:rsid w:val="00195474"/>
    <w:rsid w:val="001A0C52"/>
    <w:rsid w:val="001A78BE"/>
    <w:rsid w:val="001C1B7A"/>
    <w:rsid w:val="002009E1"/>
    <w:rsid w:val="00201544"/>
    <w:rsid w:val="00201877"/>
    <w:rsid w:val="00210112"/>
    <w:rsid w:val="00212528"/>
    <w:rsid w:val="0021541F"/>
    <w:rsid w:val="002214CB"/>
    <w:rsid w:val="002243A4"/>
    <w:rsid w:val="00232A4D"/>
    <w:rsid w:val="002447A3"/>
    <w:rsid w:val="00250030"/>
    <w:rsid w:val="00250C7B"/>
    <w:rsid w:val="00256180"/>
    <w:rsid w:val="00263035"/>
    <w:rsid w:val="00281C6C"/>
    <w:rsid w:val="00283FDC"/>
    <w:rsid w:val="002855F2"/>
    <w:rsid w:val="00293DB1"/>
    <w:rsid w:val="00296ACD"/>
    <w:rsid w:val="002A443D"/>
    <w:rsid w:val="002A6BE3"/>
    <w:rsid w:val="002B2B93"/>
    <w:rsid w:val="002B5985"/>
    <w:rsid w:val="002D0B16"/>
    <w:rsid w:val="002D5409"/>
    <w:rsid w:val="002E0B7E"/>
    <w:rsid w:val="002E2383"/>
    <w:rsid w:val="002E63A8"/>
    <w:rsid w:val="002F4D36"/>
    <w:rsid w:val="0031098E"/>
    <w:rsid w:val="00312037"/>
    <w:rsid w:val="003175EA"/>
    <w:rsid w:val="00336B9A"/>
    <w:rsid w:val="00343BB5"/>
    <w:rsid w:val="00343FBB"/>
    <w:rsid w:val="00344829"/>
    <w:rsid w:val="003473EE"/>
    <w:rsid w:val="00347467"/>
    <w:rsid w:val="0035316B"/>
    <w:rsid w:val="00356395"/>
    <w:rsid w:val="00360B38"/>
    <w:rsid w:val="00365C72"/>
    <w:rsid w:val="0037235F"/>
    <w:rsid w:val="00386A3E"/>
    <w:rsid w:val="00394D25"/>
    <w:rsid w:val="0039552C"/>
    <w:rsid w:val="003B2B31"/>
    <w:rsid w:val="003B545B"/>
    <w:rsid w:val="003B5C14"/>
    <w:rsid w:val="003B62AC"/>
    <w:rsid w:val="003C34BA"/>
    <w:rsid w:val="003D585B"/>
    <w:rsid w:val="003E129E"/>
    <w:rsid w:val="003E310F"/>
    <w:rsid w:val="003E54BE"/>
    <w:rsid w:val="003E59A6"/>
    <w:rsid w:val="003F607A"/>
    <w:rsid w:val="00400AF8"/>
    <w:rsid w:val="00400BA8"/>
    <w:rsid w:val="00406EA0"/>
    <w:rsid w:val="00412772"/>
    <w:rsid w:val="00421272"/>
    <w:rsid w:val="004267E8"/>
    <w:rsid w:val="00426C9F"/>
    <w:rsid w:val="0043082C"/>
    <w:rsid w:val="00430DDC"/>
    <w:rsid w:val="004330B7"/>
    <w:rsid w:val="00450936"/>
    <w:rsid w:val="0045417A"/>
    <w:rsid w:val="00461A0A"/>
    <w:rsid w:val="00462325"/>
    <w:rsid w:val="00471196"/>
    <w:rsid w:val="004935FB"/>
    <w:rsid w:val="00494085"/>
    <w:rsid w:val="004A437F"/>
    <w:rsid w:val="004B653B"/>
    <w:rsid w:val="004D4E4C"/>
    <w:rsid w:val="004D55F5"/>
    <w:rsid w:val="004E086E"/>
    <w:rsid w:val="004F76E2"/>
    <w:rsid w:val="00506A6D"/>
    <w:rsid w:val="00507948"/>
    <w:rsid w:val="00515700"/>
    <w:rsid w:val="00522726"/>
    <w:rsid w:val="00522D68"/>
    <w:rsid w:val="0053360E"/>
    <w:rsid w:val="005374D5"/>
    <w:rsid w:val="00542229"/>
    <w:rsid w:val="005529A3"/>
    <w:rsid w:val="00553D34"/>
    <w:rsid w:val="005540B5"/>
    <w:rsid w:val="0055470B"/>
    <w:rsid w:val="00554EA7"/>
    <w:rsid w:val="0055638F"/>
    <w:rsid w:val="0056100A"/>
    <w:rsid w:val="00562C94"/>
    <w:rsid w:val="005778EA"/>
    <w:rsid w:val="00581989"/>
    <w:rsid w:val="005824D6"/>
    <w:rsid w:val="00583C5B"/>
    <w:rsid w:val="005860D7"/>
    <w:rsid w:val="00586BDA"/>
    <w:rsid w:val="00595DB3"/>
    <w:rsid w:val="005A0418"/>
    <w:rsid w:val="005A15ED"/>
    <w:rsid w:val="005A3932"/>
    <w:rsid w:val="005A3DF4"/>
    <w:rsid w:val="005A6D4E"/>
    <w:rsid w:val="005A7CA1"/>
    <w:rsid w:val="005C6A8F"/>
    <w:rsid w:val="005D415A"/>
    <w:rsid w:val="005D53DA"/>
    <w:rsid w:val="005F3A46"/>
    <w:rsid w:val="00603811"/>
    <w:rsid w:val="006138B5"/>
    <w:rsid w:val="00625D5B"/>
    <w:rsid w:val="0063038A"/>
    <w:rsid w:val="006335C5"/>
    <w:rsid w:val="00635637"/>
    <w:rsid w:val="006379B3"/>
    <w:rsid w:val="00642C9F"/>
    <w:rsid w:val="00676955"/>
    <w:rsid w:val="00692879"/>
    <w:rsid w:val="006A01BD"/>
    <w:rsid w:val="006A3C97"/>
    <w:rsid w:val="006A482E"/>
    <w:rsid w:val="006B5271"/>
    <w:rsid w:val="006B6408"/>
    <w:rsid w:val="006C00C0"/>
    <w:rsid w:val="006D4CC8"/>
    <w:rsid w:val="006D52C3"/>
    <w:rsid w:val="006D7E7F"/>
    <w:rsid w:val="006E0948"/>
    <w:rsid w:val="006E257B"/>
    <w:rsid w:val="006E4BEE"/>
    <w:rsid w:val="006F006C"/>
    <w:rsid w:val="006F34FC"/>
    <w:rsid w:val="0070279B"/>
    <w:rsid w:val="00703ED2"/>
    <w:rsid w:val="00706C6D"/>
    <w:rsid w:val="00711A39"/>
    <w:rsid w:val="007234A4"/>
    <w:rsid w:val="00725313"/>
    <w:rsid w:val="007315B2"/>
    <w:rsid w:val="00733661"/>
    <w:rsid w:val="00741135"/>
    <w:rsid w:val="00741EFB"/>
    <w:rsid w:val="00742591"/>
    <w:rsid w:val="007478CF"/>
    <w:rsid w:val="007501A1"/>
    <w:rsid w:val="0075027C"/>
    <w:rsid w:val="00756BCC"/>
    <w:rsid w:val="00757446"/>
    <w:rsid w:val="00762D46"/>
    <w:rsid w:val="007737A1"/>
    <w:rsid w:val="00787B97"/>
    <w:rsid w:val="007927B8"/>
    <w:rsid w:val="00795F6F"/>
    <w:rsid w:val="007B5865"/>
    <w:rsid w:val="007B6881"/>
    <w:rsid w:val="007C0DED"/>
    <w:rsid w:val="007C7E37"/>
    <w:rsid w:val="007D2599"/>
    <w:rsid w:val="007E0A28"/>
    <w:rsid w:val="007E1B68"/>
    <w:rsid w:val="007E2083"/>
    <w:rsid w:val="007E30A4"/>
    <w:rsid w:val="007E3F37"/>
    <w:rsid w:val="007E6CF1"/>
    <w:rsid w:val="007F2417"/>
    <w:rsid w:val="007F6EA1"/>
    <w:rsid w:val="007F6F05"/>
    <w:rsid w:val="00806F13"/>
    <w:rsid w:val="0081500D"/>
    <w:rsid w:val="00820051"/>
    <w:rsid w:val="008257B7"/>
    <w:rsid w:val="0083301C"/>
    <w:rsid w:val="008423AD"/>
    <w:rsid w:val="00842ED1"/>
    <w:rsid w:val="0084534B"/>
    <w:rsid w:val="00851CCB"/>
    <w:rsid w:val="008559B9"/>
    <w:rsid w:val="00861C12"/>
    <w:rsid w:val="00870B59"/>
    <w:rsid w:val="00880A6D"/>
    <w:rsid w:val="008915B0"/>
    <w:rsid w:val="008A166D"/>
    <w:rsid w:val="008A5830"/>
    <w:rsid w:val="008A77D6"/>
    <w:rsid w:val="008B2F69"/>
    <w:rsid w:val="008B403F"/>
    <w:rsid w:val="008C3AD6"/>
    <w:rsid w:val="008E0642"/>
    <w:rsid w:val="008F24EA"/>
    <w:rsid w:val="00927214"/>
    <w:rsid w:val="00927C0C"/>
    <w:rsid w:val="00936858"/>
    <w:rsid w:val="00941740"/>
    <w:rsid w:val="00942EE3"/>
    <w:rsid w:val="00952702"/>
    <w:rsid w:val="00956B6A"/>
    <w:rsid w:val="00963A6E"/>
    <w:rsid w:val="009664F4"/>
    <w:rsid w:val="009806EA"/>
    <w:rsid w:val="00984E74"/>
    <w:rsid w:val="00992F51"/>
    <w:rsid w:val="009A7FF4"/>
    <w:rsid w:val="009B2153"/>
    <w:rsid w:val="009B41C2"/>
    <w:rsid w:val="009C3744"/>
    <w:rsid w:val="009C6F08"/>
    <w:rsid w:val="009D7CF0"/>
    <w:rsid w:val="009E4D51"/>
    <w:rsid w:val="009F399D"/>
    <w:rsid w:val="00A06F63"/>
    <w:rsid w:val="00A12772"/>
    <w:rsid w:val="00A12811"/>
    <w:rsid w:val="00A12F04"/>
    <w:rsid w:val="00A15BED"/>
    <w:rsid w:val="00A2204A"/>
    <w:rsid w:val="00A227BB"/>
    <w:rsid w:val="00A254AA"/>
    <w:rsid w:val="00A31E06"/>
    <w:rsid w:val="00A32540"/>
    <w:rsid w:val="00A32B84"/>
    <w:rsid w:val="00A33637"/>
    <w:rsid w:val="00A60287"/>
    <w:rsid w:val="00A61B65"/>
    <w:rsid w:val="00A66ED0"/>
    <w:rsid w:val="00A72A35"/>
    <w:rsid w:val="00A953FD"/>
    <w:rsid w:val="00AA3430"/>
    <w:rsid w:val="00AA5728"/>
    <w:rsid w:val="00AA75AE"/>
    <w:rsid w:val="00AB0318"/>
    <w:rsid w:val="00AB786A"/>
    <w:rsid w:val="00AD47AB"/>
    <w:rsid w:val="00AE0F76"/>
    <w:rsid w:val="00AE1993"/>
    <w:rsid w:val="00AF1F78"/>
    <w:rsid w:val="00AF30A8"/>
    <w:rsid w:val="00AF6017"/>
    <w:rsid w:val="00AF6468"/>
    <w:rsid w:val="00B01B4B"/>
    <w:rsid w:val="00B02CBF"/>
    <w:rsid w:val="00B05E26"/>
    <w:rsid w:val="00B153B4"/>
    <w:rsid w:val="00B26FBA"/>
    <w:rsid w:val="00B34AC6"/>
    <w:rsid w:val="00B37657"/>
    <w:rsid w:val="00B42350"/>
    <w:rsid w:val="00B60211"/>
    <w:rsid w:val="00B62F46"/>
    <w:rsid w:val="00B6444A"/>
    <w:rsid w:val="00B71BB7"/>
    <w:rsid w:val="00B74DE1"/>
    <w:rsid w:val="00B85353"/>
    <w:rsid w:val="00BA0418"/>
    <w:rsid w:val="00BA2659"/>
    <w:rsid w:val="00BA61A6"/>
    <w:rsid w:val="00BB411A"/>
    <w:rsid w:val="00BB66DB"/>
    <w:rsid w:val="00BC005A"/>
    <w:rsid w:val="00BC1271"/>
    <w:rsid w:val="00BC7E80"/>
    <w:rsid w:val="00BD78CC"/>
    <w:rsid w:val="00BE7E3E"/>
    <w:rsid w:val="00BF01C7"/>
    <w:rsid w:val="00BF36EC"/>
    <w:rsid w:val="00BF689E"/>
    <w:rsid w:val="00C0184A"/>
    <w:rsid w:val="00C05A0A"/>
    <w:rsid w:val="00C115E8"/>
    <w:rsid w:val="00C140FD"/>
    <w:rsid w:val="00C25D34"/>
    <w:rsid w:val="00C33582"/>
    <w:rsid w:val="00C45B0A"/>
    <w:rsid w:val="00C5255B"/>
    <w:rsid w:val="00C5258E"/>
    <w:rsid w:val="00C54131"/>
    <w:rsid w:val="00C57933"/>
    <w:rsid w:val="00C62719"/>
    <w:rsid w:val="00C64042"/>
    <w:rsid w:val="00C67512"/>
    <w:rsid w:val="00C7322F"/>
    <w:rsid w:val="00C92472"/>
    <w:rsid w:val="00CA484D"/>
    <w:rsid w:val="00CB2766"/>
    <w:rsid w:val="00CB303A"/>
    <w:rsid w:val="00CC04C6"/>
    <w:rsid w:val="00CC1011"/>
    <w:rsid w:val="00CD2BF6"/>
    <w:rsid w:val="00CE4E00"/>
    <w:rsid w:val="00CE612E"/>
    <w:rsid w:val="00CF2E5A"/>
    <w:rsid w:val="00D05633"/>
    <w:rsid w:val="00D06DA1"/>
    <w:rsid w:val="00D124C0"/>
    <w:rsid w:val="00D17275"/>
    <w:rsid w:val="00D22AAA"/>
    <w:rsid w:val="00D23A43"/>
    <w:rsid w:val="00D257EA"/>
    <w:rsid w:val="00D300C1"/>
    <w:rsid w:val="00D371B5"/>
    <w:rsid w:val="00D42525"/>
    <w:rsid w:val="00D440D5"/>
    <w:rsid w:val="00D45A6E"/>
    <w:rsid w:val="00D46124"/>
    <w:rsid w:val="00D464AD"/>
    <w:rsid w:val="00D4694E"/>
    <w:rsid w:val="00D60876"/>
    <w:rsid w:val="00D62258"/>
    <w:rsid w:val="00D646C2"/>
    <w:rsid w:val="00D74525"/>
    <w:rsid w:val="00D77539"/>
    <w:rsid w:val="00D96428"/>
    <w:rsid w:val="00DA17F0"/>
    <w:rsid w:val="00DA4C89"/>
    <w:rsid w:val="00DB0B7C"/>
    <w:rsid w:val="00DC23A7"/>
    <w:rsid w:val="00DC33AE"/>
    <w:rsid w:val="00DD392C"/>
    <w:rsid w:val="00DD3E75"/>
    <w:rsid w:val="00DD6A5A"/>
    <w:rsid w:val="00DE26D4"/>
    <w:rsid w:val="00DE7FA2"/>
    <w:rsid w:val="00DF60D4"/>
    <w:rsid w:val="00E04493"/>
    <w:rsid w:val="00E06802"/>
    <w:rsid w:val="00E1325D"/>
    <w:rsid w:val="00E20B81"/>
    <w:rsid w:val="00E24F6C"/>
    <w:rsid w:val="00E32C69"/>
    <w:rsid w:val="00E368EE"/>
    <w:rsid w:val="00E47064"/>
    <w:rsid w:val="00E576DB"/>
    <w:rsid w:val="00E63869"/>
    <w:rsid w:val="00E760AA"/>
    <w:rsid w:val="00E81B24"/>
    <w:rsid w:val="00E82E0C"/>
    <w:rsid w:val="00E83C1A"/>
    <w:rsid w:val="00E849A7"/>
    <w:rsid w:val="00E84DFE"/>
    <w:rsid w:val="00E91620"/>
    <w:rsid w:val="00E93CE5"/>
    <w:rsid w:val="00E96D78"/>
    <w:rsid w:val="00EA3C91"/>
    <w:rsid w:val="00EA768F"/>
    <w:rsid w:val="00EC2951"/>
    <w:rsid w:val="00EE11B5"/>
    <w:rsid w:val="00EE1204"/>
    <w:rsid w:val="00EE4E83"/>
    <w:rsid w:val="00EE6012"/>
    <w:rsid w:val="00F06C25"/>
    <w:rsid w:val="00F07EBD"/>
    <w:rsid w:val="00F14FF3"/>
    <w:rsid w:val="00F15D28"/>
    <w:rsid w:val="00F21B62"/>
    <w:rsid w:val="00F23375"/>
    <w:rsid w:val="00F30F5C"/>
    <w:rsid w:val="00F329B4"/>
    <w:rsid w:val="00F46DB4"/>
    <w:rsid w:val="00F503A6"/>
    <w:rsid w:val="00F54ACC"/>
    <w:rsid w:val="00F6046D"/>
    <w:rsid w:val="00F63B3F"/>
    <w:rsid w:val="00F666E1"/>
    <w:rsid w:val="00F67857"/>
    <w:rsid w:val="00F80CB5"/>
    <w:rsid w:val="00F8286C"/>
    <w:rsid w:val="00F83E33"/>
    <w:rsid w:val="00FB3BD6"/>
    <w:rsid w:val="00FB4A10"/>
    <w:rsid w:val="00FB4B16"/>
    <w:rsid w:val="00FB7CE2"/>
    <w:rsid w:val="00FC0B77"/>
    <w:rsid w:val="00FC5E3E"/>
    <w:rsid w:val="00FC6572"/>
    <w:rsid w:val="00FD3C08"/>
    <w:rsid w:val="00FF532F"/>
    <w:rsid w:val="00FF76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DD82"/>
  <w15:docId w15:val="{B89CD360-CA0E-40BA-8D77-18452AC7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6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FF3"/>
    <w:pPr>
      <w:ind w:left="720"/>
      <w:contextualSpacing/>
    </w:pPr>
  </w:style>
  <w:style w:type="paragraph" w:customStyle="1" w:styleId="EndNoteBibliographyTitle">
    <w:name w:val="EndNote Bibliography Title"/>
    <w:basedOn w:val="Normal"/>
    <w:link w:val="EndNoteBibliographyTitleChar"/>
    <w:rsid w:val="00161C9E"/>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161C9E"/>
    <w:rPr>
      <w:rFonts w:cs="Times New Roman"/>
      <w:noProof/>
    </w:rPr>
  </w:style>
  <w:style w:type="paragraph" w:customStyle="1" w:styleId="EndNoteBibliography">
    <w:name w:val="EndNote Bibliography"/>
    <w:basedOn w:val="Normal"/>
    <w:link w:val="EndNoteBibliographyChar"/>
    <w:rsid w:val="00161C9E"/>
    <w:pPr>
      <w:spacing w:line="240" w:lineRule="auto"/>
    </w:pPr>
    <w:rPr>
      <w:rFonts w:cs="Times New Roman"/>
      <w:noProof/>
    </w:rPr>
  </w:style>
  <w:style w:type="character" w:customStyle="1" w:styleId="EndNoteBibliographyChar">
    <w:name w:val="EndNote Bibliography Char"/>
    <w:basedOn w:val="DefaultParagraphFont"/>
    <w:link w:val="EndNoteBibliography"/>
    <w:rsid w:val="00161C9E"/>
    <w:rPr>
      <w:rFonts w:cs="Times New Roman"/>
      <w:noProof/>
    </w:rPr>
  </w:style>
  <w:style w:type="character" w:styleId="Hyperlink">
    <w:name w:val="Hyperlink"/>
    <w:basedOn w:val="DefaultParagraphFont"/>
    <w:uiPriority w:val="99"/>
    <w:unhideWhenUsed/>
    <w:rsid w:val="00CC04C6"/>
    <w:rPr>
      <w:color w:val="0563C1" w:themeColor="hyperlink"/>
      <w:u w:val="single"/>
    </w:rPr>
  </w:style>
  <w:style w:type="character" w:customStyle="1" w:styleId="UnresolvedMention1">
    <w:name w:val="Unresolved Mention1"/>
    <w:basedOn w:val="DefaultParagraphFont"/>
    <w:uiPriority w:val="99"/>
    <w:semiHidden/>
    <w:unhideWhenUsed/>
    <w:rsid w:val="00CC04C6"/>
    <w:rPr>
      <w:color w:val="605E5C"/>
      <w:shd w:val="clear" w:color="auto" w:fill="E1DFDD"/>
    </w:rPr>
  </w:style>
  <w:style w:type="character" w:styleId="CommentReference">
    <w:name w:val="annotation reference"/>
    <w:basedOn w:val="DefaultParagraphFont"/>
    <w:uiPriority w:val="99"/>
    <w:semiHidden/>
    <w:unhideWhenUsed/>
    <w:rsid w:val="008A166D"/>
    <w:rPr>
      <w:sz w:val="16"/>
      <w:szCs w:val="16"/>
    </w:rPr>
  </w:style>
  <w:style w:type="paragraph" w:styleId="CommentText">
    <w:name w:val="annotation text"/>
    <w:basedOn w:val="Normal"/>
    <w:link w:val="CommentTextChar"/>
    <w:uiPriority w:val="99"/>
    <w:semiHidden/>
    <w:unhideWhenUsed/>
    <w:rsid w:val="008A166D"/>
    <w:pPr>
      <w:spacing w:line="240" w:lineRule="auto"/>
    </w:pPr>
    <w:rPr>
      <w:sz w:val="20"/>
      <w:szCs w:val="20"/>
    </w:rPr>
  </w:style>
  <w:style w:type="character" w:customStyle="1" w:styleId="CommentTextChar">
    <w:name w:val="Comment Text Char"/>
    <w:basedOn w:val="DefaultParagraphFont"/>
    <w:link w:val="CommentText"/>
    <w:uiPriority w:val="99"/>
    <w:semiHidden/>
    <w:rsid w:val="008A166D"/>
    <w:rPr>
      <w:sz w:val="20"/>
      <w:szCs w:val="20"/>
    </w:rPr>
  </w:style>
  <w:style w:type="paragraph" w:styleId="CommentSubject">
    <w:name w:val="annotation subject"/>
    <w:basedOn w:val="CommentText"/>
    <w:next w:val="CommentText"/>
    <w:link w:val="CommentSubjectChar"/>
    <w:uiPriority w:val="99"/>
    <w:semiHidden/>
    <w:unhideWhenUsed/>
    <w:rsid w:val="008A166D"/>
    <w:rPr>
      <w:b/>
      <w:bCs/>
    </w:rPr>
  </w:style>
  <w:style w:type="character" w:customStyle="1" w:styleId="CommentSubjectChar">
    <w:name w:val="Comment Subject Char"/>
    <w:basedOn w:val="CommentTextChar"/>
    <w:link w:val="CommentSubject"/>
    <w:uiPriority w:val="99"/>
    <w:semiHidden/>
    <w:rsid w:val="008A166D"/>
    <w:rPr>
      <w:b/>
      <w:bCs/>
      <w:sz w:val="20"/>
      <w:szCs w:val="20"/>
    </w:rPr>
  </w:style>
  <w:style w:type="paragraph" w:styleId="BalloonText">
    <w:name w:val="Balloon Text"/>
    <w:basedOn w:val="Normal"/>
    <w:link w:val="BalloonTextChar"/>
    <w:uiPriority w:val="99"/>
    <w:semiHidden/>
    <w:unhideWhenUsed/>
    <w:rsid w:val="00A06F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F63"/>
    <w:rPr>
      <w:rFonts w:ascii="Tahoma" w:hAnsi="Tahoma" w:cs="Tahoma"/>
      <w:sz w:val="16"/>
      <w:szCs w:val="16"/>
    </w:rPr>
  </w:style>
  <w:style w:type="character" w:styleId="UnresolvedMention">
    <w:name w:val="Unresolved Mention"/>
    <w:basedOn w:val="DefaultParagraphFont"/>
    <w:uiPriority w:val="99"/>
    <w:semiHidden/>
    <w:unhideWhenUsed/>
    <w:rsid w:val="00CB2766"/>
    <w:rPr>
      <w:color w:val="605E5C"/>
      <w:shd w:val="clear" w:color="auto" w:fill="E1DFDD"/>
    </w:rPr>
  </w:style>
  <w:style w:type="paragraph" w:styleId="NormalWeb">
    <w:name w:val="Normal (Web)"/>
    <w:basedOn w:val="Normal"/>
    <w:uiPriority w:val="99"/>
    <w:semiHidden/>
    <w:unhideWhenUsed/>
    <w:rsid w:val="00AA3430"/>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9749">
      <w:bodyDiv w:val="1"/>
      <w:marLeft w:val="0"/>
      <w:marRight w:val="0"/>
      <w:marTop w:val="0"/>
      <w:marBottom w:val="0"/>
      <w:divBdr>
        <w:top w:val="none" w:sz="0" w:space="0" w:color="auto"/>
        <w:left w:val="none" w:sz="0" w:space="0" w:color="auto"/>
        <w:bottom w:val="none" w:sz="0" w:space="0" w:color="auto"/>
        <w:right w:val="none" w:sz="0" w:space="0" w:color="auto"/>
      </w:divBdr>
    </w:div>
    <w:div w:id="271328890">
      <w:bodyDiv w:val="1"/>
      <w:marLeft w:val="0"/>
      <w:marRight w:val="0"/>
      <w:marTop w:val="0"/>
      <w:marBottom w:val="0"/>
      <w:divBdr>
        <w:top w:val="none" w:sz="0" w:space="0" w:color="auto"/>
        <w:left w:val="none" w:sz="0" w:space="0" w:color="auto"/>
        <w:bottom w:val="none" w:sz="0" w:space="0" w:color="auto"/>
        <w:right w:val="none" w:sz="0" w:space="0" w:color="auto"/>
      </w:divBdr>
    </w:div>
    <w:div w:id="275135548">
      <w:bodyDiv w:val="1"/>
      <w:marLeft w:val="0"/>
      <w:marRight w:val="0"/>
      <w:marTop w:val="0"/>
      <w:marBottom w:val="0"/>
      <w:divBdr>
        <w:top w:val="none" w:sz="0" w:space="0" w:color="auto"/>
        <w:left w:val="none" w:sz="0" w:space="0" w:color="auto"/>
        <w:bottom w:val="none" w:sz="0" w:space="0" w:color="auto"/>
        <w:right w:val="none" w:sz="0" w:space="0" w:color="auto"/>
      </w:divBdr>
    </w:div>
    <w:div w:id="288703196">
      <w:bodyDiv w:val="1"/>
      <w:marLeft w:val="0"/>
      <w:marRight w:val="0"/>
      <w:marTop w:val="0"/>
      <w:marBottom w:val="0"/>
      <w:divBdr>
        <w:top w:val="none" w:sz="0" w:space="0" w:color="auto"/>
        <w:left w:val="none" w:sz="0" w:space="0" w:color="auto"/>
        <w:bottom w:val="none" w:sz="0" w:space="0" w:color="auto"/>
        <w:right w:val="none" w:sz="0" w:space="0" w:color="auto"/>
      </w:divBdr>
      <w:divsChild>
        <w:div w:id="1059867530">
          <w:marLeft w:val="0"/>
          <w:marRight w:val="0"/>
          <w:marTop w:val="0"/>
          <w:marBottom w:val="0"/>
          <w:divBdr>
            <w:top w:val="none" w:sz="0" w:space="0" w:color="auto"/>
            <w:left w:val="none" w:sz="0" w:space="0" w:color="auto"/>
            <w:bottom w:val="none" w:sz="0" w:space="0" w:color="auto"/>
            <w:right w:val="none" w:sz="0" w:space="0" w:color="auto"/>
          </w:divBdr>
        </w:div>
      </w:divsChild>
    </w:div>
    <w:div w:id="551578948">
      <w:bodyDiv w:val="1"/>
      <w:marLeft w:val="0"/>
      <w:marRight w:val="0"/>
      <w:marTop w:val="0"/>
      <w:marBottom w:val="0"/>
      <w:divBdr>
        <w:top w:val="none" w:sz="0" w:space="0" w:color="auto"/>
        <w:left w:val="none" w:sz="0" w:space="0" w:color="auto"/>
        <w:bottom w:val="none" w:sz="0" w:space="0" w:color="auto"/>
        <w:right w:val="none" w:sz="0" w:space="0" w:color="auto"/>
      </w:divBdr>
    </w:div>
    <w:div w:id="621805629">
      <w:bodyDiv w:val="1"/>
      <w:marLeft w:val="0"/>
      <w:marRight w:val="0"/>
      <w:marTop w:val="0"/>
      <w:marBottom w:val="0"/>
      <w:divBdr>
        <w:top w:val="none" w:sz="0" w:space="0" w:color="auto"/>
        <w:left w:val="none" w:sz="0" w:space="0" w:color="auto"/>
        <w:bottom w:val="none" w:sz="0" w:space="0" w:color="auto"/>
        <w:right w:val="none" w:sz="0" w:space="0" w:color="auto"/>
      </w:divBdr>
    </w:div>
    <w:div w:id="722749020">
      <w:bodyDiv w:val="1"/>
      <w:marLeft w:val="0"/>
      <w:marRight w:val="0"/>
      <w:marTop w:val="0"/>
      <w:marBottom w:val="0"/>
      <w:divBdr>
        <w:top w:val="none" w:sz="0" w:space="0" w:color="auto"/>
        <w:left w:val="none" w:sz="0" w:space="0" w:color="auto"/>
        <w:bottom w:val="none" w:sz="0" w:space="0" w:color="auto"/>
        <w:right w:val="none" w:sz="0" w:space="0" w:color="auto"/>
      </w:divBdr>
    </w:div>
    <w:div w:id="770861327">
      <w:bodyDiv w:val="1"/>
      <w:marLeft w:val="0"/>
      <w:marRight w:val="0"/>
      <w:marTop w:val="0"/>
      <w:marBottom w:val="0"/>
      <w:divBdr>
        <w:top w:val="none" w:sz="0" w:space="0" w:color="auto"/>
        <w:left w:val="none" w:sz="0" w:space="0" w:color="auto"/>
        <w:bottom w:val="none" w:sz="0" w:space="0" w:color="auto"/>
        <w:right w:val="none" w:sz="0" w:space="0" w:color="auto"/>
      </w:divBdr>
    </w:div>
    <w:div w:id="776869596">
      <w:bodyDiv w:val="1"/>
      <w:marLeft w:val="0"/>
      <w:marRight w:val="0"/>
      <w:marTop w:val="0"/>
      <w:marBottom w:val="0"/>
      <w:divBdr>
        <w:top w:val="none" w:sz="0" w:space="0" w:color="auto"/>
        <w:left w:val="none" w:sz="0" w:space="0" w:color="auto"/>
        <w:bottom w:val="none" w:sz="0" w:space="0" w:color="auto"/>
        <w:right w:val="none" w:sz="0" w:space="0" w:color="auto"/>
      </w:divBdr>
    </w:div>
    <w:div w:id="856431613">
      <w:bodyDiv w:val="1"/>
      <w:marLeft w:val="0"/>
      <w:marRight w:val="0"/>
      <w:marTop w:val="0"/>
      <w:marBottom w:val="0"/>
      <w:divBdr>
        <w:top w:val="none" w:sz="0" w:space="0" w:color="auto"/>
        <w:left w:val="none" w:sz="0" w:space="0" w:color="auto"/>
        <w:bottom w:val="none" w:sz="0" w:space="0" w:color="auto"/>
        <w:right w:val="none" w:sz="0" w:space="0" w:color="auto"/>
      </w:divBdr>
    </w:div>
    <w:div w:id="862592384">
      <w:bodyDiv w:val="1"/>
      <w:marLeft w:val="0"/>
      <w:marRight w:val="0"/>
      <w:marTop w:val="0"/>
      <w:marBottom w:val="0"/>
      <w:divBdr>
        <w:top w:val="none" w:sz="0" w:space="0" w:color="auto"/>
        <w:left w:val="none" w:sz="0" w:space="0" w:color="auto"/>
        <w:bottom w:val="none" w:sz="0" w:space="0" w:color="auto"/>
        <w:right w:val="none" w:sz="0" w:space="0" w:color="auto"/>
      </w:divBdr>
    </w:div>
    <w:div w:id="937836013">
      <w:bodyDiv w:val="1"/>
      <w:marLeft w:val="0"/>
      <w:marRight w:val="0"/>
      <w:marTop w:val="0"/>
      <w:marBottom w:val="0"/>
      <w:divBdr>
        <w:top w:val="none" w:sz="0" w:space="0" w:color="auto"/>
        <w:left w:val="none" w:sz="0" w:space="0" w:color="auto"/>
        <w:bottom w:val="none" w:sz="0" w:space="0" w:color="auto"/>
        <w:right w:val="none" w:sz="0" w:space="0" w:color="auto"/>
      </w:divBdr>
    </w:div>
    <w:div w:id="951521788">
      <w:bodyDiv w:val="1"/>
      <w:marLeft w:val="0"/>
      <w:marRight w:val="0"/>
      <w:marTop w:val="0"/>
      <w:marBottom w:val="0"/>
      <w:divBdr>
        <w:top w:val="none" w:sz="0" w:space="0" w:color="auto"/>
        <w:left w:val="none" w:sz="0" w:space="0" w:color="auto"/>
        <w:bottom w:val="none" w:sz="0" w:space="0" w:color="auto"/>
        <w:right w:val="none" w:sz="0" w:space="0" w:color="auto"/>
      </w:divBdr>
    </w:div>
    <w:div w:id="967473108">
      <w:bodyDiv w:val="1"/>
      <w:marLeft w:val="0"/>
      <w:marRight w:val="0"/>
      <w:marTop w:val="0"/>
      <w:marBottom w:val="0"/>
      <w:divBdr>
        <w:top w:val="none" w:sz="0" w:space="0" w:color="auto"/>
        <w:left w:val="none" w:sz="0" w:space="0" w:color="auto"/>
        <w:bottom w:val="none" w:sz="0" w:space="0" w:color="auto"/>
        <w:right w:val="none" w:sz="0" w:space="0" w:color="auto"/>
      </w:divBdr>
    </w:div>
    <w:div w:id="1021666379">
      <w:bodyDiv w:val="1"/>
      <w:marLeft w:val="0"/>
      <w:marRight w:val="0"/>
      <w:marTop w:val="0"/>
      <w:marBottom w:val="0"/>
      <w:divBdr>
        <w:top w:val="none" w:sz="0" w:space="0" w:color="auto"/>
        <w:left w:val="none" w:sz="0" w:space="0" w:color="auto"/>
        <w:bottom w:val="none" w:sz="0" w:space="0" w:color="auto"/>
        <w:right w:val="none" w:sz="0" w:space="0" w:color="auto"/>
      </w:divBdr>
    </w:div>
    <w:div w:id="1109813171">
      <w:bodyDiv w:val="1"/>
      <w:marLeft w:val="0"/>
      <w:marRight w:val="0"/>
      <w:marTop w:val="0"/>
      <w:marBottom w:val="0"/>
      <w:divBdr>
        <w:top w:val="none" w:sz="0" w:space="0" w:color="auto"/>
        <w:left w:val="none" w:sz="0" w:space="0" w:color="auto"/>
        <w:bottom w:val="none" w:sz="0" w:space="0" w:color="auto"/>
        <w:right w:val="none" w:sz="0" w:space="0" w:color="auto"/>
      </w:divBdr>
    </w:div>
    <w:div w:id="1125319547">
      <w:bodyDiv w:val="1"/>
      <w:marLeft w:val="0"/>
      <w:marRight w:val="0"/>
      <w:marTop w:val="0"/>
      <w:marBottom w:val="0"/>
      <w:divBdr>
        <w:top w:val="none" w:sz="0" w:space="0" w:color="auto"/>
        <w:left w:val="none" w:sz="0" w:space="0" w:color="auto"/>
        <w:bottom w:val="none" w:sz="0" w:space="0" w:color="auto"/>
        <w:right w:val="none" w:sz="0" w:space="0" w:color="auto"/>
      </w:divBdr>
    </w:div>
    <w:div w:id="1126117702">
      <w:bodyDiv w:val="1"/>
      <w:marLeft w:val="0"/>
      <w:marRight w:val="0"/>
      <w:marTop w:val="0"/>
      <w:marBottom w:val="0"/>
      <w:divBdr>
        <w:top w:val="none" w:sz="0" w:space="0" w:color="auto"/>
        <w:left w:val="none" w:sz="0" w:space="0" w:color="auto"/>
        <w:bottom w:val="none" w:sz="0" w:space="0" w:color="auto"/>
        <w:right w:val="none" w:sz="0" w:space="0" w:color="auto"/>
      </w:divBdr>
    </w:div>
    <w:div w:id="1329214662">
      <w:bodyDiv w:val="1"/>
      <w:marLeft w:val="0"/>
      <w:marRight w:val="0"/>
      <w:marTop w:val="0"/>
      <w:marBottom w:val="0"/>
      <w:divBdr>
        <w:top w:val="none" w:sz="0" w:space="0" w:color="auto"/>
        <w:left w:val="none" w:sz="0" w:space="0" w:color="auto"/>
        <w:bottom w:val="none" w:sz="0" w:space="0" w:color="auto"/>
        <w:right w:val="none" w:sz="0" w:space="0" w:color="auto"/>
      </w:divBdr>
    </w:div>
    <w:div w:id="1516654495">
      <w:bodyDiv w:val="1"/>
      <w:marLeft w:val="0"/>
      <w:marRight w:val="0"/>
      <w:marTop w:val="0"/>
      <w:marBottom w:val="0"/>
      <w:divBdr>
        <w:top w:val="none" w:sz="0" w:space="0" w:color="auto"/>
        <w:left w:val="none" w:sz="0" w:space="0" w:color="auto"/>
        <w:bottom w:val="none" w:sz="0" w:space="0" w:color="auto"/>
        <w:right w:val="none" w:sz="0" w:space="0" w:color="auto"/>
      </w:divBdr>
    </w:div>
    <w:div w:id="1584022244">
      <w:bodyDiv w:val="1"/>
      <w:marLeft w:val="0"/>
      <w:marRight w:val="0"/>
      <w:marTop w:val="0"/>
      <w:marBottom w:val="0"/>
      <w:divBdr>
        <w:top w:val="none" w:sz="0" w:space="0" w:color="auto"/>
        <w:left w:val="none" w:sz="0" w:space="0" w:color="auto"/>
        <w:bottom w:val="none" w:sz="0" w:space="0" w:color="auto"/>
        <w:right w:val="none" w:sz="0" w:space="0" w:color="auto"/>
      </w:divBdr>
    </w:div>
    <w:div w:id="1593782951">
      <w:bodyDiv w:val="1"/>
      <w:marLeft w:val="0"/>
      <w:marRight w:val="0"/>
      <w:marTop w:val="0"/>
      <w:marBottom w:val="0"/>
      <w:divBdr>
        <w:top w:val="none" w:sz="0" w:space="0" w:color="auto"/>
        <w:left w:val="none" w:sz="0" w:space="0" w:color="auto"/>
        <w:bottom w:val="none" w:sz="0" w:space="0" w:color="auto"/>
        <w:right w:val="none" w:sz="0" w:space="0" w:color="auto"/>
      </w:divBdr>
    </w:div>
    <w:div w:id="1739670203">
      <w:bodyDiv w:val="1"/>
      <w:marLeft w:val="0"/>
      <w:marRight w:val="0"/>
      <w:marTop w:val="0"/>
      <w:marBottom w:val="0"/>
      <w:divBdr>
        <w:top w:val="none" w:sz="0" w:space="0" w:color="auto"/>
        <w:left w:val="none" w:sz="0" w:space="0" w:color="auto"/>
        <w:bottom w:val="none" w:sz="0" w:space="0" w:color="auto"/>
        <w:right w:val="none" w:sz="0" w:space="0" w:color="auto"/>
      </w:divBdr>
    </w:div>
    <w:div w:id="1807620378">
      <w:bodyDiv w:val="1"/>
      <w:marLeft w:val="0"/>
      <w:marRight w:val="0"/>
      <w:marTop w:val="0"/>
      <w:marBottom w:val="0"/>
      <w:divBdr>
        <w:top w:val="none" w:sz="0" w:space="0" w:color="auto"/>
        <w:left w:val="none" w:sz="0" w:space="0" w:color="auto"/>
        <w:bottom w:val="none" w:sz="0" w:space="0" w:color="auto"/>
        <w:right w:val="none" w:sz="0" w:space="0" w:color="auto"/>
      </w:divBdr>
    </w:div>
    <w:div w:id="1987513549">
      <w:bodyDiv w:val="1"/>
      <w:marLeft w:val="0"/>
      <w:marRight w:val="0"/>
      <w:marTop w:val="0"/>
      <w:marBottom w:val="0"/>
      <w:divBdr>
        <w:top w:val="none" w:sz="0" w:space="0" w:color="auto"/>
        <w:left w:val="none" w:sz="0" w:space="0" w:color="auto"/>
        <w:bottom w:val="none" w:sz="0" w:space="0" w:color="auto"/>
        <w:right w:val="none" w:sz="0" w:space="0" w:color="auto"/>
      </w:divBdr>
    </w:div>
    <w:div w:id="2018578752">
      <w:bodyDiv w:val="1"/>
      <w:marLeft w:val="0"/>
      <w:marRight w:val="0"/>
      <w:marTop w:val="0"/>
      <w:marBottom w:val="0"/>
      <w:divBdr>
        <w:top w:val="none" w:sz="0" w:space="0" w:color="auto"/>
        <w:left w:val="none" w:sz="0" w:space="0" w:color="auto"/>
        <w:bottom w:val="none" w:sz="0" w:space="0" w:color="auto"/>
        <w:right w:val="none" w:sz="0" w:space="0" w:color="auto"/>
      </w:divBdr>
    </w:div>
    <w:div w:id="2018851407">
      <w:bodyDiv w:val="1"/>
      <w:marLeft w:val="0"/>
      <w:marRight w:val="0"/>
      <w:marTop w:val="0"/>
      <w:marBottom w:val="0"/>
      <w:divBdr>
        <w:top w:val="none" w:sz="0" w:space="0" w:color="auto"/>
        <w:left w:val="none" w:sz="0" w:space="0" w:color="auto"/>
        <w:bottom w:val="none" w:sz="0" w:space="0" w:color="auto"/>
        <w:right w:val="none" w:sz="0" w:space="0" w:color="auto"/>
      </w:divBdr>
    </w:div>
    <w:div w:id="2095121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www.instructables.com" TargetMode="External"/><Relationship Id="rId18" Type="http://schemas.openxmlformats.org/officeDocument/2006/relationships/hyperlink" Target="www.mimugloves.com" TargetMode="External"/><Relationship Id="rId26" Type="http://schemas.openxmlformats.org/officeDocument/2006/relationships/hyperlink" Target="www.stretchsense.com" TargetMode="External"/><Relationship Id="rId39" Type="http://schemas.openxmlformats.org/officeDocument/2006/relationships/image" Target="media/image9.jpeg"/><Relationship Id="rId21" Type="http://schemas.openxmlformats.org/officeDocument/2006/relationships/hyperlink" Target="https://pressureprofile.com/body-pressure-mapping/finger-tps"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www.instructables.com/Etextile-VR-Gloves-for-Vive-Tracker/" TargetMode="External"/><Relationship Id="rId29" Type="http://schemas.openxmlformats.org/officeDocument/2006/relationships/hyperlink" Target="www.instructables.com" TargetMode="Externa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www.captoglove.com" TargetMode="External"/><Relationship Id="rId24" Type="http://schemas.openxmlformats.org/officeDocument/2006/relationships/hyperlink" Target="https://www.senspro.cz/index_en.php" TargetMode="External"/><Relationship Id="rId32" Type="http://schemas.openxmlformats.org/officeDocument/2006/relationships/image" Target="media/image2.png"/><Relationship Id="rId37" Type="http://schemas.openxmlformats.org/officeDocument/2006/relationships/image" Target="media/image7.jpg"/><Relationship Id="rId40" Type="http://schemas.openxmlformats.org/officeDocument/2006/relationships/image" Target="media/image10.png"/><Relationship Id="rId45"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hyperlink" Target="www.instructables.com" TargetMode="External"/><Relationship Id="rId23" Type="http://schemas.openxmlformats.org/officeDocument/2006/relationships/hyperlink" Target="https://www.senseglove.com/nova/" TargetMode="External"/><Relationship Id="rId28" Type="http://schemas.openxmlformats.org/officeDocument/2006/relationships/hyperlink" Target="http://www.nexgenergo.com/ergonomics/nexglove.html" TargetMode="External"/><Relationship Id="rId36" Type="http://schemas.openxmlformats.org/officeDocument/2006/relationships/image" Target="media/image6.png"/><Relationship Id="rId10" Type="http://schemas.openxmlformats.org/officeDocument/2006/relationships/hyperlink" Target="https://bebopsensors.com/arvr/" TargetMode="External"/><Relationship Id="rId19" Type="http://schemas.openxmlformats.org/officeDocument/2006/relationships/hyperlink" Target="https://shop.neofect.com/products/neofect-smart-glove" TargetMode="External"/><Relationship Id="rId31" Type="http://schemas.openxmlformats.org/officeDocument/2006/relationships/image" Target="media/image1.png"/><Relationship Id="rId44"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5dt.com/5dt-data-glove-ultra/" TargetMode="External"/><Relationship Id="rId14" Type="http://schemas.openxmlformats.org/officeDocument/2006/relationships/hyperlink" Target="https://www.flexpoint.com/usbglovekit" TargetMode="External"/><Relationship Id="rId22" Type="http://schemas.openxmlformats.org/officeDocument/2006/relationships/hyperlink" Target="https://pressureprofile.com/body-pressure-mapping/tactile-glove" TargetMode="External"/><Relationship Id="rId27" Type="http://schemas.openxmlformats.org/officeDocument/2006/relationships/hyperlink" Target="www.boditrak.com" TargetMode="External"/><Relationship Id="rId30" Type="http://schemas.openxmlformats.org/officeDocument/2006/relationships/hyperlink" Target="www.proglove.com" TargetMode="External"/><Relationship Id="rId35" Type="http://schemas.openxmlformats.org/officeDocument/2006/relationships/image" Target="media/image5.png"/><Relationship Id="rId43" Type="http://schemas.openxmlformats.org/officeDocument/2006/relationships/image" Target="media/image13.jpe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hyperlink" Target="www.instructables.com" TargetMode="External"/><Relationship Id="rId17" Type="http://schemas.openxmlformats.org/officeDocument/2006/relationships/hyperlink" Target="www.saintlukeskc.org" TargetMode="External"/><Relationship Id="rId25" Type="http://schemas.openxmlformats.org/officeDocument/2006/relationships/hyperlink" Target="https://www.instructables.com/Gesture-to-SpeechText-Converting-Glove/"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11/relationships/people" Target="people.xml"/><Relationship Id="rId20" Type="http://schemas.openxmlformats.org/officeDocument/2006/relationships/hyperlink" Target="www.peregrineglove.com" TargetMode="External"/><Relationship Id="rId4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897A1-2DDA-4976-A106-566057856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37</Pages>
  <Words>33492</Words>
  <Characters>190911</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Demolder, Carl F</dc:creator>
  <cp:lastModifiedBy>Demolder, Carl F</cp:lastModifiedBy>
  <cp:revision>9</cp:revision>
  <dcterms:created xsi:type="dcterms:W3CDTF">2021-03-29T00:31:00Z</dcterms:created>
  <dcterms:modified xsi:type="dcterms:W3CDTF">2021-04-01T03:19:00Z</dcterms:modified>
</cp:coreProperties>
</file>