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776F977"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Wearable Sensing Glove</w:t>
      </w:r>
      <w:r w:rsidR="006F2BB1">
        <w:rPr>
          <w:rFonts w:ascii="Arial" w:hAnsi="Arial" w:cs="Arial"/>
          <w:b/>
          <w:bCs/>
          <w:szCs w:val="24"/>
        </w:rPr>
        <w:t>s</w:t>
      </w:r>
      <w:r w:rsidRPr="004651B0">
        <w:rPr>
          <w:rFonts w:ascii="Arial" w:hAnsi="Arial" w:cs="Arial"/>
          <w:b/>
          <w:bCs/>
          <w:szCs w:val="24"/>
        </w:rPr>
        <w:t xml:space="preserve"> and Sensory Feedback </w:t>
      </w:r>
      <w:r w:rsidR="006F2BB1">
        <w:rPr>
          <w:rFonts w:ascii="Arial" w:hAnsi="Arial" w:cs="Arial"/>
          <w:b/>
          <w:bCs/>
          <w:szCs w:val="24"/>
        </w:rPr>
        <w:t xml:space="preserve">Systems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Carl Demolder</w:t>
      </w:r>
      <w:r w:rsidR="00F14FF3" w:rsidRPr="004651B0">
        <w:rPr>
          <w:rFonts w:ascii="Arial" w:hAnsi="Arial" w:cs="Arial"/>
          <w:szCs w:val="24"/>
          <w:vertAlign w:val="superscript"/>
        </w:rPr>
        <w:t>a</w:t>
      </w:r>
      <w:r w:rsidRPr="004651B0">
        <w:rPr>
          <w:rFonts w:ascii="Arial" w:hAnsi="Arial" w:cs="Arial"/>
          <w:szCs w:val="24"/>
        </w:rPr>
        <w:t>, Alicia Molina</w:t>
      </w:r>
      <w:r w:rsidR="00F14FF3" w:rsidRPr="004651B0">
        <w:rPr>
          <w:rFonts w:ascii="Arial" w:hAnsi="Arial" w:cs="Arial"/>
          <w:szCs w:val="24"/>
          <w:vertAlign w:val="superscript"/>
        </w:rPr>
        <w:t>a</w:t>
      </w:r>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III</w:t>
      </w:r>
      <w:r w:rsidR="000D00A2">
        <w:rPr>
          <w:rFonts w:ascii="Arial" w:hAnsi="Arial" w:cs="Arial"/>
          <w:szCs w:val="24"/>
          <w:vertAlign w:val="superscript"/>
        </w:rPr>
        <w:t>a,b</w:t>
      </w:r>
      <w:r w:rsidR="00F14FF3" w:rsidRPr="004651B0">
        <w:rPr>
          <w:rFonts w:ascii="Arial" w:hAnsi="Arial" w:cs="Arial"/>
          <w:szCs w:val="24"/>
          <w:vertAlign w:val="superscript"/>
        </w:rPr>
        <w:t>,</w:t>
      </w:r>
      <w:r w:rsidR="000D00A2">
        <w:rPr>
          <w:rFonts w:ascii="Arial" w:hAnsi="Arial" w:cs="Arial"/>
          <w:szCs w:val="24"/>
          <w:vertAlign w:val="superscript"/>
        </w:rPr>
        <w:t>c</w:t>
      </w:r>
      <w:r w:rsidR="00A73DCC" w:rsidRPr="004651B0">
        <w:rPr>
          <w:rFonts w:ascii="Arial" w:hAnsi="Arial" w:cs="Arial"/>
          <w:szCs w:val="24"/>
          <w:vertAlign w:val="superscript"/>
        </w:rPr>
        <w:t>,*</w:t>
      </w:r>
      <w:r w:rsidRPr="004651B0">
        <w:rPr>
          <w:rFonts w:ascii="Arial" w:hAnsi="Arial" w:cs="Arial"/>
          <w:szCs w:val="24"/>
        </w:rPr>
        <w:t>, and Woon-Hong Yeo</w:t>
      </w:r>
      <w:r w:rsidRPr="004651B0">
        <w:rPr>
          <w:rFonts w:ascii="Arial" w:hAnsi="Arial" w:cs="Arial"/>
          <w:szCs w:val="24"/>
          <w:vertAlign w:val="superscript"/>
        </w:rPr>
        <w:t>a,b,c,</w:t>
      </w:r>
      <w:r w:rsidR="000D00A2">
        <w:rPr>
          <w:rFonts w:ascii="Arial" w:hAnsi="Arial" w:cs="Arial"/>
          <w:szCs w:val="24"/>
          <w:vertAlign w:val="superscript"/>
        </w:rPr>
        <w:t>d,</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7342CF3D" w:rsidR="005778EA" w:rsidRPr="004651B0" w:rsidRDefault="007315B2" w:rsidP="004651B0">
      <w:pPr>
        <w:spacing w:after="0" w:line="240" w:lineRule="auto"/>
        <w:contextualSpacing/>
        <w:jc w:val="both"/>
        <w:rPr>
          <w:rFonts w:ascii="Arial" w:hAnsi="Arial" w:cs="Arial"/>
          <w:szCs w:val="24"/>
        </w:rPr>
      </w:pPr>
      <w:r w:rsidRPr="004651B0">
        <w:rPr>
          <w:rFonts w:ascii="Arial" w:hAnsi="Arial" w:cs="Arial"/>
          <w:szCs w:val="24"/>
        </w:rPr>
        <w:t xml:space="preserve">Recent technological advancements in soft actuators, flexible electronics, and </w:t>
      </w:r>
      <w:r w:rsidR="001A6C85">
        <w:rPr>
          <w:rFonts w:ascii="Arial" w:hAnsi="Arial" w:cs="Arial"/>
          <w:szCs w:val="24"/>
        </w:rPr>
        <w:t xml:space="preserve">wireless data </w:t>
      </w:r>
      <w:r w:rsidR="00A61B65" w:rsidRPr="004651B0">
        <w:rPr>
          <w:rFonts w:ascii="Arial" w:hAnsi="Arial" w:cs="Arial"/>
          <w:szCs w:val="24"/>
        </w:rPr>
        <w:t>acquisition</w:t>
      </w:r>
      <w:r w:rsidR="00FC0B77" w:rsidRPr="004651B0">
        <w:rPr>
          <w:rFonts w:ascii="Arial" w:hAnsi="Arial" w:cs="Arial"/>
          <w:szCs w:val="24"/>
        </w:rPr>
        <w:t xml:space="preserve"> </w:t>
      </w:r>
      <w:r w:rsidR="00A61B65" w:rsidRPr="004651B0">
        <w:rPr>
          <w:rFonts w:ascii="Arial" w:hAnsi="Arial" w:cs="Arial"/>
          <w:szCs w:val="24"/>
        </w:rPr>
        <w:t xml:space="preserve">systems </w:t>
      </w:r>
      <w:r w:rsidR="00FC0B77" w:rsidRPr="004651B0">
        <w:rPr>
          <w:rFonts w:ascii="Arial" w:hAnsi="Arial" w:cs="Arial"/>
          <w:szCs w:val="24"/>
        </w:rPr>
        <w:t>have</w:t>
      </w:r>
      <w:ins w:id="0" w:author="Demolder, Carl F" w:date="2021-04-18T11:54:00Z">
        <w:r w:rsidR="007F2AC8">
          <w:rPr>
            <w:rFonts w:ascii="Arial" w:hAnsi="Arial" w:cs="Arial"/>
            <w:szCs w:val="24"/>
          </w:rPr>
          <w:t xml:space="preserve"> enabled</w:t>
        </w:r>
      </w:ins>
      <w:ins w:id="1" w:author="Demolder, Carl F" w:date="2021-04-18T11:55:00Z">
        <w:r w:rsidR="007F2AC8">
          <w:rPr>
            <w:rFonts w:ascii="Arial" w:hAnsi="Arial" w:cs="Arial"/>
            <w:szCs w:val="24"/>
          </w:rPr>
          <w:t xml:space="preserve"> the </w:t>
        </w:r>
      </w:ins>
      <w:del w:id="2" w:author="Demolder, Carl F" w:date="2021-04-18T11:55:00Z">
        <w:r w:rsidRPr="004651B0" w:rsidDel="007F2AC8">
          <w:rPr>
            <w:rFonts w:ascii="Arial" w:hAnsi="Arial" w:cs="Arial"/>
            <w:szCs w:val="24"/>
          </w:rPr>
          <w:delText xml:space="preserve"> </w:delText>
        </w:r>
      </w:del>
      <w:r w:rsidR="001A6C85">
        <w:rPr>
          <w:rFonts w:ascii="Arial" w:hAnsi="Arial" w:cs="Arial"/>
          <w:szCs w:val="24"/>
        </w:rPr>
        <w:t>develop</w:t>
      </w:r>
      <w:ins w:id="3" w:author="Demolder, Carl F" w:date="2021-04-18T11:55:00Z">
        <w:r w:rsidR="007F2AC8">
          <w:rPr>
            <w:rFonts w:ascii="Arial" w:hAnsi="Arial" w:cs="Arial"/>
            <w:szCs w:val="24"/>
          </w:rPr>
          <w:t>ment</w:t>
        </w:r>
      </w:ins>
      <w:del w:id="4" w:author="Demolder, Carl F" w:date="2021-04-18T11:55:00Z">
        <w:r w:rsidR="001A6C85" w:rsidDel="007F2AC8">
          <w:rPr>
            <w:rFonts w:ascii="Arial" w:hAnsi="Arial" w:cs="Arial"/>
            <w:szCs w:val="24"/>
          </w:rPr>
          <w:delText>ed</w:delText>
        </w:r>
      </w:del>
      <w:ins w:id="5" w:author="Demolder, Carl F" w:date="2021-04-18T11:55:00Z">
        <w:r w:rsidR="007F2AC8">
          <w:rPr>
            <w:rFonts w:ascii="Arial" w:hAnsi="Arial" w:cs="Arial"/>
            <w:szCs w:val="24"/>
          </w:rPr>
          <w:t xml:space="preserve"> of</w:t>
        </w:r>
      </w:ins>
      <w:r w:rsidR="00A3185B">
        <w:rPr>
          <w:rFonts w:ascii="Arial" w:hAnsi="Arial" w:cs="Arial"/>
          <w:szCs w:val="24"/>
        </w:rPr>
        <w:t xml:space="preserve"> </w:t>
      </w:r>
      <w:r w:rsidR="001A6C85">
        <w:rPr>
          <w:rFonts w:ascii="Arial" w:hAnsi="Arial" w:cs="Arial"/>
          <w:szCs w:val="24"/>
        </w:rPr>
        <w:t xml:space="preserve">various </w:t>
      </w:r>
      <w:r w:rsidR="00A3185B">
        <w:rPr>
          <w:rFonts w:ascii="Arial" w:hAnsi="Arial" w:cs="Arial"/>
          <w:szCs w:val="24"/>
        </w:rPr>
        <w:t>portable, low-cost, wearable sensing glove</w:t>
      </w:r>
      <w:r w:rsidR="001A6C85">
        <w:rPr>
          <w:rFonts w:ascii="Arial" w:hAnsi="Arial" w:cs="Arial"/>
          <w:szCs w:val="24"/>
        </w:rPr>
        <w:t>s</w:t>
      </w:r>
      <w:r w:rsidR="00A3185B">
        <w:rPr>
          <w:rFonts w:ascii="Arial" w:hAnsi="Arial" w:cs="Arial"/>
          <w:szCs w:val="24"/>
        </w:rPr>
        <w:t xml:space="preserve"> that</w:t>
      </w:r>
      <w:r w:rsidRPr="004651B0">
        <w:rPr>
          <w:rFonts w:ascii="Arial" w:hAnsi="Arial" w:cs="Arial"/>
          <w:szCs w:val="24"/>
        </w:rPr>
        <w:t xml:space="preserve"> </w:t>
      </w:r>
      <w:r w:rsidR="00515700" w:rsidRPr="004651B0">
        <w:rPr>
          <w:rFonts w:ascii="Arial" w:hAnsi="Arial" w:cs="Arial"/>
          <w:szCs w:val="24"/>
        </w:rPr>
        <w:t xml:space="preserve">can be </w:t>
      </w:r>
      <w:r w:rsidRPr="004651B0">
        <w:rPr>
          <w:rFonts w:ascii="Arial" w:hAnsi="Arial" w:cs="Arial"/>
          <w:szCs w:val="24"/>
        </w:rPr>
        <w:t>used in conjunction with sensory feedback device</w:t>
      </w:r>
      <w:r w:rsidR="001A6C85">
        <w:rPr>
          <w:rFonts w:ascii="Arial" w:hAnsi="Arial" w:cs="Arial"/>
          <w:szCs w:val="24"/>
        </w:rPr>
        <w:t>s</w:t>
      </w:r>
      <w:r w:rsidRPr="004651B0">
        <w:rPr>
          <w:rFonts w:ascii="Arial" w:hAnsi="Arial" w:cs="Arial"/>
          <w:szCs w:val="24"/>
        </w:rPr>
        <w:t xml:space="preserve">. </w:t>
      </w:r>
      <w:r w:rsidR="00A3185B">
        <w:rPr>
          <w:rFonts w:ascii="Arial" w:hAnsi="Arial" w:cs="Arial"/>
          <w:szCs w:val="24"/>
        </w:rPr>
        <w:t>Combining</w:t>
      </w:r>
      <w:r w:rsidR="00DC33AE" w:rsidRPr="004651B0">
        <w:rPr>
          <w:rFonts w:ascii="Arial" w:hAnsi="Arial" w:cs="Arial"/>
          <w:szCs w:val="24"/>
        </w:rPr>
        <w:t xml:space="preserve"> a wearable sensing glove and a sensory feedback device </w:t>
      </w:r>
      <w:r w:rsidRPr="004651B0">
        <w:rPr>
          <w:rFonts w:ascii="Arial" w:hAnsi="Arial" w:cs="Arial"/>
          <w:szCs w:val="24"/>
        </w:rPr>
        <w:t>advance</w:t>
      </w:r>
      <w:r w:rsidR="00AB0318" w:rsidRPr="004651B0">
        <w:rPr>
          <w:rFonts w:ascii="Arial" w:hAnsi="Arial" w:cs="Arial"/>
          <w:szCs w:val="24"/>
        </w:rPr>
        <w:t>s</w:t>
      </w:r>
      <w:r w:rsidRPr="004651B0">
        <w:rPr>
          <w:rFonts w:ascii="Arial" w:hAnsi="Arial" w:cs="Arial"/>
          <w:szCs w:val="24"/>
        </w:rPr>
        <w:t xml:space="preserve"> the </w:t>
      </w:r>
      <w:del w:id="6" w:author="Hammond, Frank L" w:date="2021-04-17T15:20:00Z">
        <w:r w:rsidRPr="004651B0" w:rsidDel="00B47C59">
          <w:rPr>
            <w:rFonts w:ascii="Arial" w:hAnsi="Arial" w:cs="Arial"/>
            <w:szCs w:val="24"/>
          </w:rPr>
          <w:delText>status quo</w:delText>
        </w:r>
      </w:del>
      <w:ins w:id="7" w:author="Hammond, Frank L" w:date="2021-04-17T15:20:00Z">
        <w:r w:rsidR="00B47C59">
          <w:rPr>
            <w:rFonts w:ascii="Arial" w:hAnsi="Arial" w:cs="Arial"/>
            <w:szCs w:val="24"/>
          </w:rPr>
          <w:t>state of the art</w:t>
        </w:r>
      </w:ins>
      <w:r w:rsidRPr="004651B0">
        <w:rPr>
          <w:rFonts w:ascii="Arial" w:hAnsi="Arial" w:cs="Arial"/>
          <w:szCs w:val="24"/>
        </w:rPr>
        <w:t xml:space="preserve"> </w:t>
      </w:r>
      <w:r w:rsidR="00DC33AE" w:rsidRPr="004651B0">
        <w:rPr>
          <w:rFonts w:ascii="Arial" w:hAnsi="Arial" w:cs="Arial"/>
          <w:szCs w:val="24"/>
        </w:rPr>
        <w:t>in</w:t>
      </w:r>
      <w:r w:rsidRPr="004651B0">
        <w:rPr>
          <w:rFonts w:ascii="Arial" w:hAnsi="Arial" w:cs="Arial"/>
          <w:szCs w:val="24"/>
        </w:rPr>
        <w:t xml:space="preserve"> healthcare, prosthetics, </w:t>
      </w:r>
      <w:r w:rsidR="00DC33AE" w:rsidRPr="004651B0">
        <w:rPr>
          <w:rFonts w:ascii="Arial" w:hAnsi="Arial" w:cs="Arial"/>
          <w:szCs w:val="24"/>
        </w:rPr>
        <w:t xml:space="preserve">robotics, </w:t>
      </w:r>
      <w:r w:rsidRPr="004651B0">
        <w:rPr>
          <w:rFonts w:ascii="Arial" w:hAnsi="Arial" w:cs="Arial"/>
          <w:szCs w:val="24"/>
        </w:rPr>
        <w:t xml:space="preserve">and </w:t>
      </w:r>
      <w:r w:rsidR="00DC33AE" w:rsidRPr="004651B0">
        <w:rPr>
          <w:rFonts w:ascii="Arial" w:hAnsi="Arial" w:cs="Arial"/>
          <w:szCs w:val="24"/>
        </w:rPr>
        <w:t>virtual reality applications</w:t>
      </w:r>
      <w:r w:rsidRPr="004651B0">
        <w:rPr>
          <w:rFonts w:ascii="Arial" w:hAnsi="Arial" w:cs="Arial"/>
          <w:szCs w:val="24"/>
        </w:rPr>
        <w:t xml:space="preserve">. </w:t>
      </w:r>
      <w:r w:rsidR="00AB0318" w:rsidRPr="004651B0">
        <w:rPr>
          <w:rFonts w:ascii="Arial" w:hAnsi="Arial" w:cs="Arial"/>
          <w:szCs w:val="24"/>
        </w:rPr>
        <w:t>Th</w:t>
      </w:r>
      <w:r w:rsidR="00C5258E" w:rsidRPr="004651B0">
        <w:rPr>
          <w:rFonts w:ascii="Arial" w:hAnsi="Arial" w:cs="Arial"/>
          <w:szCs w:val="24"/>
        </w:rPr>
        <w:t>is combination</w:t>
      </w:r>
      <w:r w:rsidR="00AB0318" w:rsidRPr="004651B0">
        <w:rPr>
          <w:rFonts w:ascii="Arial" w:hAnsi="Arial" w:cs="Arial"/>
          <w:szCs w:val="24"/>
        </w:rPr>
        <w:t xml:space="preserve"> has</w:t>
      </w:r>
      <w:r w:rsidRPr="004651B0">
        <w:rPr>
          <w:rFonts w:ascii="Arial" w:hAnsi="Arial" w:cs="Arial"/>
          <w:szCs w:val="24"/>
        </w:rPr>
        <w:t xml:space="preserve"> emerged as a promising paradigm to enhance </w:t>
      </w:r>
      <w:del w:id="8" w:author="Hammond, Frank L" w:date="2021-04-17T15:22:00Z">
        <w:r w:rsidR="00A3185B" w:rsidDel="00B47C59">
          <w:rPr>
            <w:rFonts w:ascii="Arial" w:hAnsi="Arial" w:cs="Arial"/>
            <w:szCs w:val="24"/>
          </w:rPr>
          <w:delText xml:space="preserve">patients' </w:delText>
        </w:r>
      </w:del>
      <w:ins w:id="9" w:author="Hammond, Frank L" w:date="2021-04-17T15:22:00Z">
        <w:r w:rsidR="00B47C59">
          <w:rPr>
            <w:rFonts w:ascii="Arial" w:hAnsi="Arial" w:cs="Arial"/>
            <w:szCs w:val="24"/>
          </w:rPr>
          <w:t xml:space="preserve">the </w:t>
        </w:r>
      </w:ins>
      <w:r w:rsidR="00A3185B">
        <w:rPr>
          <w:rFonts w:ascii="Arial" w:hAnsi="Arial" w:cs="Arial"/>
          <w:szCs w:val="24"/>
        </w:rPr>
        <w:t>care</w:t>
      </w:r>
      <w:r w:rsidRPr="004651B0">
        <w:rPr>
          <w:rFonts w:ascii="Arial" w:hAnsi="Arial" w:cs="Arial"/>
          <w:szCs w:val="24"/>
        </w:rPr>
        <w:t xml:space="preserve"> </w:t>
      </w:r>
      <w:ins w:id="10" w:author="Hammond, Frank L" w:date="2021-04-17T15:22:00Z">
        <w:r w:rsidR="00B47C59">
          <w:rPr>
            <w:rFonts w:ascii="Arial" w:hAnsi="Arial" w:cs="Arial"/>
            <w:szCs w:val="24"/>
          </w:rPr>
          <w:t xml:space="preserve">of patients </w:t>
        </w:r>
      </w:ins>
      <w:r w:rsidRPr="004651B0">
        <w:rPr>
          <w:rFonts w:ascii="Arial" w:hAnsi="Arial" w:cs="Arial"/>
          <w:szCs w:val="24"/>
        </w:rPr>
        <w:t>with neurological and musculoskeletal conditions.</w:t>
      </w:r>
      <w:r w:rsidR="00595DB3" w:rsidRPr="004651B0">
        <w:rPr>
          <w:rFonts w:ascii="Arial" w:hAnsi="Arial" w:cs="Arial"/>
          <w:szCs w:val="24"/>
        </w:rPr>
        <w:t xml:space="preserve"> </w:t>
      </w:r>
      <w:r w:rsidR="00B47C59">
        <w:rPr>
          <w:rFonts w:ascii="Arial" w:hAnsi="Arial" w:cs="Arial"/>
          <w:szCs w:val="24"/>
        </w:rPr>
        <w:t>T</w:t>
      </w:r>
      <w:r w:rsidR="00EF7AA7">
        <w:rPr>
          <w:rFonts w:ascii="Arial" w:hAnsi="Arial" w:cs="Arial"/>
          <w:szCs w:val="24"/>
        </w:rPr>
        <w:t xml:space="preserve">his review article </w:t>
      </w:r>
      <w:r w:rsidR="005778EA" w:rsidRPr="004651B0">
        <w:rPr>
          <w:rFonts w:ascii="Arial" w:hAnsi="Arial" w:cs="Arial"/>
          <w:szCs w:val="24"/>
        </w:rPr>
        <w:t>includes the most up-to-date materials, sensors, actuators, and system-packaging technologies</w:t>
      </w:r>
      <w:r w:rsidR="00595DB3" w:rsidRPr="004651B0">
        <w:rPr>
          <w:rFonts w:ascii="Arial" w:hAnsi="Arial" w:cs="Arial"/>
          <w:szCs w:val="24"/>
        </w:rPr>
        <w:t xml:space="preserve"> </w:t>
      </w:r>
      <w:r w:rsidR="005778EA" w:rsidRPr="004651B0">
        <w:rPr>
          <w:rFonts w:ascii="Arial" w:hAnsi="Arial" w:cs="Arial"/>
          <w:szCs w:val="24"/>
        </w:rPr>
        <w:t>to develop wearable sensing glove</w:t>
      </w:r>
      <w:r w:rsidR="00680FFD">
        <w:rPr>
          <w:rFonts w:ascii="Arial" w:hAnsi="Arial" w:cs="Arial"/>
          <w:szCs w:val="24"/>
        </w:rPr>
        <w:t>s</w:t>
      </w:r>
      <w:r w:rsidR="005778EA" w:rsidRPr="004651B0">
        <w:rPr>
          <w:rFonts w:ascii="Arial" w:hAnsi="Arial" w:cs="Arial"/>
          <w:szCs w:val="24"/>
        </w:rPr>
        <w:t xml:space="preserve"> and sensory feedback device</w:t>
      </w:r>
      <w:r w:rsidR="00680FFD">
        <w:rPr>
          <w:rFonts w:ascii="Arial" w:hAnsi="Arial" w:cs="Arial"/>
          <w:szCs w:val="24"/>
        </w:rPr>
        <w:t>s</w:t>
      </w:r>
      <w:r w:rsidR="005778EA" w:rsidRPr="004651B0">
        <w:rPr>
          <w:rFonts w:ascii="Arial" w:hAnsi="Arial" w:cs="Arial"/>
          <w:szCs w:val="24"/>
        </w:rPr>
        <w:t>.</w:t>
      </w:r>
      <w:r w:rsidR="00553D34" w:rsidRPr="004651B0">
        <w:rPr>
          <w:rFonts w:ascii="Arial" w:hAnsi="Arial" w:cs="Arial"/>
          <w:szCs w:val="24"/>
        </w:rPr>
        <w:t xml:space="preserve"> </w:t>
      </w:r>
      <w:ins w:id="11" w:author="Demolder, Carl F" w:date="2021-04-18T12:06:00Z">
        <w:r w:rsidR="00EE4FA1">
          <w:rPr>
            <w:rFonts w:ascii="Arial" w:hAnsi="Arial" w:cs="Arial"/>
            <w:szCs w:val="24"/>
          </w:rPr>
          <w:t>Part</w:t>
        </w:r>
      </w:ins>
      <w:del w:id="12" w:author="Demolder, Carl F" w:date="2021-04-18T12:06:00Z">
        <w:r w:rsidR="00C020E2" w:rsidDel="00EE4FA1">
          <w:rPr>
            <w:rFonts w:ascii="Arial" w:hAnsi="Arial" w:cs="Arial"/>
            <w:szCs w:val="24"/>
          </w:rPr>
          <w:delText xml:space="preserve">The main </w:delText>
        </w:r>
        <w:r w:rsidR="00553D34" w:rsidRPr="004651B0" w:rsidDel="00EE4FA1">
          <w:rPr>
            <w:rFonts w:ascii="Arial" w:hAnsi="Arial" w:cs="Arial"/>
            <w:szCs w:val="24"/>
          </w:rPr>
          <w:delText>focus</w:delText>
        </w:r>
      </w:del>
      <w:ins w:id="13" w:author="Demolder, Carl F" w:date="2021-04-18T12:03:00Z">
        <w:r w:rsidR="00EE4FA1">
          <w:rPr>
            <w:rFonts w:ascii="Arial" w:hAnsi="Arial" w:cs="Arial"/>
            <w:szCs w:val="24"/>
          </w:rPr>
          <w:t xml:space="preserve"> of this review article</w:t>
        </w:r>
      </w:ins>
      <w:ins w:id="14" w:author="Demolder, Carl F" w:date="2021-04-18T12:06:00Z">
        <w:r w:rsidR="00EE4FA1">
          <w:rPr>
            <w:rFonts w:ascii="Arial" w:hAnsi="Arial" w:cs="Arial"/>
            <w:szCs w:val="24"/>
          </w:rPr>
          <w:t xml:space="preserve"> focuses</w:t>
        </w:r>
      </w:ins>
      <w:del w:id="15" w:author="Demolder, Carl F" w:date="2021-04-18T12:06:00Z">
        <w:r w:rsidR="00553D34" w:rsidRPr="004651B0" w:rsidDel="00EE4FA1">
          <w:rPr>
            <w:rFonts w:ascii="Arial" w:hAnsi="Arial" w:cs="Arial"/>
            <w:szCs w:val="24"/>
          </w:rPr>
          <w:delText xml:space="preserve"> </w:delText>
        </w:r>
        <w:r w:rsidR="00C020E2" w:rsidDel="00EE4FA1">
          <w:rPr>
            <w:rFonts w:ascii="Arial" w:hAnsi="Arial" w:cs="Arial"/>
            <w:szCs w:val="24"/>
          </w:rPr>
          <w:delText>is</w:delText>
        </w:r>
      </w:del>
      <w:r w:rsidR="00C020E2">
        <w:rPr>
          <w:rFonts w:ascii="Arial" w:hAnsi="Arial" w:cs="Arial"/>
          <w:szCs w:val="24"/>
        </w:rPr>
        <w:t xml:space="preserve"> </w:t>
      </w:r>
      <w:r w:rsidR="00553D34" w:rsidRPr="004651B0">
        <w:rPr>
          <w:rFonts w:ascii="Arial" w:hAnsi="Arial" w:cs="Arial"/>
          <w:szCs w:val="24"/>
        </w:rPr>
        <w:t>on</w:t>
      </w:r>
      <w:ins w:id="16" w:author="Demolder, Carl F" w:date="2021-04-18T12:03:00Z">
        <w:r w:rsidR="00EE4FA1">
          <w:rPr>
            <w:rFonts w:ascii="Arial" w:hAnsi="Arial" w:cs="Arial"/>
            <w:szCs w:val="24"/>
          </w:rPr>
          <w:t xml:space="preserve"> the</w:t>
        </w:r>
      </w:ins>
      <w:r w:rsidR="00553D34" w:rsidRPr="004651B0">
        <w:rPr>
          <w:rFonts w:ascii="Arial" w:hAnsi="Arial" w:cs="Arial"/>
          <w:szCs w:val="24"/>
        </w:rPr>
        <w:t xml:space="preserve"> technologies used to develop </w:t>
      </w:r>
      <w:del w:id="17" w:author="Demolder, Carl F" w:date="2021-04-18T11:56:00Z">
        <w:r w:rsidR="00553D34" w:rsidRPr="004651B0" w:rsidDel="007F2AC8">
          <w:rPr>
            <w:rFonts w:ascii="Arial" w:hAnsi="Arial" w:cs="Arial"/>
            <w:szCs w:val="24"/>
          </w:rPr>
          <w:delText xml:space="preserve">pressure, </w:delText>
        </w:r>
      </w:del>
      <w:r w:rsidR="00553D34" w:rsidRPr="004651B0">
        <w:rPr>
          <w:rFonts w:ascii="Arial" w:hAnsi="Arial" w:cs="Arial"/>
          <w:szCs w:val="24"/>
        </w:rPr>
        <w:t>strain,</w:t>
      </w:r>
      <w:ins w:id="18" w:author="Demolder, Carl F" w:date="2021-04-18T11:56:00Z">
        <w:r w:rsidR="007F2AC8">
          <w:rPr>
            <w:rFonts w:ascii="Arial" w:hAnsi="Arial" w:cs="Arial"/>
            <w:szCs w:val="24"/>
          </w:rPr>
          <w:t xml:space="preserve"> pressure,</w:t>
        </w:r>
      </w:ins>
      <w:r w:rsidR="00553D34" w:rsidRPr="004651B0">
        <w:rPr>
          <w:rFonts w:ascii="Arial" w:hAnsi="Arial" w:cs="Arial"/>
          <w:szCs w:val="24"/>
        </w:rPr>
        <w:t xml:space="preserve"> and temperature sensors </w:t>
      </w:r>
      <w:ins w:id="19" w:author="Demolder, Carl F" w:date="2021-04-18T12:03:00Z">
        <w:r w:rsidR="00EE4FA1">
          <w:rPr>
            <w:rFonts w:ascii="Arial" w:hAnsi="Arial" w:cs="Arial"/>
            <w:szCs w:val="24"/>
          </w:rPr>
          <w:t xml:space="preserve">that are </w:t>
        </w:r>
      </w:ins>
      <w:r w:rsidR="00680FFD">
        <w:rPr>
          <w:rFonts w:ascii="Arial" w:hAnsi="Arial" w:cs="Arial"/>
          <w:szCs w:val="24"/>
        </w:rPr>
        <w:t xml:space="preserve">integrated with </w:t>
      </w:r>
      <w:r w:rsidR="00553D34" w:rsidRPr="004651B0">
        <w:rPr>
          <w:rFonts w:ascii="Arial" w:hAnsi="Arial" w:cs="Arial"/>
          <w:szCs w:val="24"/>
        </w:rPr>
        <w:t xml:space="preserve">a </w:t>
      </w:r>
      <w:r w:rsidR="00680FFD">
        <w:rPr>
          <w:rFonts w:ascii="Arial" w:hAnsi="Arial" w:cs="Arial"/>
          <w:szCs w:val="24"/>
        </w:rPr>
        <w:t xml:space="preserve">multifunctional </w:t>
      </w:r>
      <w:r w:rsidR="00553D34" w:rsidRPr="004651B0">
        <w:rPr>
          <w:rFonts w:ascii="Arial" w:hAnsi="Arial" w:cs="Arial"/>
          <w:szCs w:val="24"/>
        </w:rPr>
        <w:t xml:space="preserve">wearable sensing glove. </w:t>
      </w:r>
      <w:r w:rsidR="005778EA" w:rsidRPr="004651B0">
        <w:rPr>
          <w:rFonts w:ascii="Arial" w:hAnsi="Arial" w:cs="Arial"/>
          <w:szCs w:val="24"/>
        </w:rPr>
        <w:t xml:space="preserve">Details of the mechanical, electrical, system architecture, and material properties are </w:t>
      </w:r>
      <w:r w:rsidR="00C020E2">
        <w:rPr>
          <w:rFonts w:ascii="Arial" w:hAnsi="Arial" w:cs="Arial"/>
          <w:szCs w:val="24"/>
        </w:rPr>
        <w:t>described</w:t>
      </w:r>
      <w:r w:rsidR="005778EA" w:rsidRPr="004651B0">
        <w:rPr>
          <w:rFonts w:ascii="Arial" w:hAnsi="Arial" w:cs="Arial"/>
          <w:szCs w:val="24"/>
        </w:rPr>
        <w:t>.</w:t>
      </w:r>
      <w:r w:rsidR="00553D34" w:rsidRPr="004651B0">
        <w:rPr>
          <w:rFonts w:ascii="Arial" w:hAnsi="Arial" w:cs="Arial"/>
          <w:szCs w:val="24"/>
        </w:rPr>
        <w:t xml:space="preserve"> </w:t>
      </w:r>
      <w:r w:rsidR="00A3185B">
        <w:rPr>
          <w:rFonts w:ascii="Arial" w:hAnsi="Arial" w:cs="Arial"/>
          <w:szCs w:val="24"/>
        </w:rPr>
        <w:t>We discuss t</w:t>
      </w:r>
      <w:r w:rsidR="005778EA" w:rsidRPr="004651B0">
        <w:rPr>
          <w:rFonts w:ascii="Arial" w:hAnsi="Arial" w:cs="Arial"/>
          <w:szCs w:val="24"/>
        </w:rPr>
        <w:t>he limitations of the current m</w:t>
      </w:r>
      <w:r w:rsidR="00D60876" w:rsidRPr="004651B0">
        <w:rPr>
          <w:rFonts w:ascii="Arial" w:hAnsi="Arial" w:cs="Arial"/>
          <w:szCs w:val="24"/>
        </w:rPr>
        <w:t>ethods</w:t>
      </w:r>
      <w:r w:rsidR="005778EA" w:rsidRPr="004651B0">
        <w:rPr>
          <w:rFonts w:ascii="Arial" w:hAnsi="Arial" w:cs="Arial"/>
          <w:szCs w:val="24"/>
        </w:rPr>
        <w:t xml:space="preserve"> and technologies </w:t>
      </w:r>
      <w:r w:rsidR="00A3185B">
        <w:rPr>
          <w:rFonts w:ascii="Arial" w:hAnsi="Arial" w:cs="Arial"/>
          <w:szCs w:val="24"/>
        </w:rPr>
        <w:t xml:space="preserve">along with </w:t>
      </w:r>
      <w:r w:rsidR="005778EA" w:rsidRPr="004651B0">
        <w:rPr>
          <w:rFonts w:ascii="Arial" w:hAnsi="Arial" w:cs="Arial"/>
          <w:szCs w:val="24"/>
        </w:rPr>
        <w:t xml:space="preserve">the future direction of </w:t>
      </w:r>
      <w:r w:rsidR="00D60876" w:rsidRPr="004651B0">
        <w:rPr>
          <w:rFonts w:ascii="Arial" w:hAnsi="Arial" w:cs="Arial"/>
          <w:szCs w:val="24"/>
        </w:rPr>
        <w:t>these technologies.</w:t>
      </w:r>
      <w:r w:rsidR="005778EA" w:rsidRPr="004651B0">
        <w:rPr>
          <w:rFonts w:ascii="Arial" w:hAnsi="Arial" w:cs="Arial"/>
          <w:szCs w:val="24"/>
        </w:rPr>
        <w:t xml:space="preserve"> Overall, this paper presents an all-inclusive review of the technologies used to develop a wearable sensing glove and a sensory feedback device.</w:t>
      </w: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1. Introduction</w:t>
      </w:r>
    </w:p>
    <w:p w14:paraId="683D75D8" w14:textId="3CA7ABD3" w:rsidR="00E63869" w:rsidRPr="004651B0" w:rsidRDefault="00EA3C91" w:rsidP="004651B0">
      <w:pPr>
        <w:spacing w:after="0" w:line="240" w:lineRule="auto"/>
        <w:contextualSpacing/>
        <w:jc w:val="both"/>
        <w:rPr>
          <w:rFonts w:ascii="Arial" w:hAnsi="Arial" w:cs="Arial"/>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 xml:space="preserve">For that reason, </w:t>
      </w:r>
      <w:commentRangeStart w:id="20"/>
      <w:r w:rsidR="00E63869" w:rsidRPr="004651B0">
        <w:rPr>
          <w:rFonts w:ascii="Arial" w:hAnsi="Arial" w:cs="Arial"/>
          <w:szCs w:val="24"/>
        </w:rPr>
        <w:t>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commentRangeEnd w:id="20"/>
      <w:r w:rsidR="00606DAB">
        <w:rPr>
          <w:rStyle w:val="CommentReference"/>
        </w:rPr>
        <w:commentReference w:id="20"/>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 </w:t>
      </w:r>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p>
    <w:p w14:paraId="4FCB1BEC" w14:textId="53BA4165" w:rsidR="00E06802" w:rsidRPr="004651B0" w:rsidRDefault="009C6F08" w:rsidP="0098329F">
      <w:pPr>
        <w:spacing w:after="0" w:line="240" w:lineRule="auto"/>
        <w:ind w:firstLine="720"/>
        <w:contextualSpacing/>
        <w:jc w:val="both"/>
        <w:rPr>
          <w:rFonts w:ascii="Arial" w:hAnsi="Arial" w:cs="Arial"/>
          <w:szCs w:val="24"/>
        </w:rPr>
      </w:pPr>
      <w:bookmarkStart w:id="21"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4651B0">
        <w:rPr>
          <w:rFonts w:ascii="Arial" w:hAnsi="Arial" w:cs="Arial"/>
          <w:szCs w:val="24"/>
        </w:rPr>
        <w:t>However,</w:t>
      </w:r>
      <w:r w:rsidR="00984E74" w:rsidRPr="004651B0">
        <w:rPr>
          <w:rFonts w:ascii="Arial" w:hAnsi="Arial" w:cs="Arial"/>
          <w:szCs w:val="24"/>
        </w:rPr>
        <w:t xml:space="preserve"> </w:t>
      </w:r>
      <w:r w:rsidR="00E63869" w:rsidRPr="004651B0">
        <w:rPr>
          <w:rFonts w:ascii="Arial" w:hAnsi="Arial" w:cs="Arial"/>
          <w:szCs w:val="24"/>
        </w:rPr>
        <w:t>there is a large</w:t>
      </w:r>
      <w:r w:rsidR="00FB3BD6" w:rsidRPr="004651B0">
        <w:rPr>
          <w:rFonts w:ascii="Arial" w:hAnsi="Arial" w:cs="Arial"/>
          <w:szCs w:val="24"/>
        </w:rPr>
        <w:t>,</w:t>
      </w:r>
      <w:r w:rsidR="00984E74" w:rsidRPr="004651B0">
        <w:rPr>
          <w:rFonts w:ascii="Arial" w:hAnsi="Arial" w:cs="Arial"/>
          <w:szCs w:val="24"/>
        </w:rPr>
        <w:t xml:space="preserve"> growing</w:t>
      </w:r>
      <w:del w:id="22" w:author="Demolder, Carl F" w:date="2021-04-18T13:30:00Z">
        <w:r w:rsidR="00FB3BD6" w:rsidRPr="004651B0" w:rsidDel="00313BC8">
          <w:rPr>
            <w:rFonts w:ascii="Arial" w:hAnsi="Arial" w:cs="Arial"/>
            <w:szCs w:val="24"/>
          </w:rPr>
          <w:delText>, and</w:delText>
        </w:r>
      </w:del>
      <w:r w:rsidR="00FB3BD6" w:rsidRPr="004651B0">
        <w:rPr>
          <w:rFonts w:ascii="Arial" w:hAnsi="Arial" w:cs="Arial"/>
          <w:szCs w:val="24"/>
        </w:rPr>
        <w:t xml:space="preserve"> unmet</w:t>
      </w:r>
      <w:r w:rsidR="00984E74" w:rsidRPr="004651B0">
        <w:rPr>
          <w:rFonts w:ascii="Arial" w:hAnsi="Arial" w:cs="Arial"/>
          <w:szCs w:val="24"/>
        </w:rPr>
        <w:t xml:space="preserve"> need for a device </w:t>
      </w:r>
      <w:r w:rsidR="004F76E2" w:rsidRPr="004651B0">
        <w:rPr>
          <w:rFonts w:ascii="Arial" w:hAnsi="Arial" w:cs="Arial"/>
          <w:szCs w:val="24"/>
        </w:rPr>
        <w:t>to</w:t>
      </w:r>
      <w:r w:rsidR="00984E74" w:rsidRPr="004651B0">
        <w:rPr>
          <w:rFonts w:ascii="Arial" w:hAnsi="Arial" w:cs="Arial"/>
          <w:szCs w:val="24"/>
        </w:rPr>
        <w:t xml:space="preserve"> transfer the sensory information </w:t>
      </w:r>
      <w:r w:rsidR="00E63869" w:rsidRPr="004651B0">
        <w:rPr>
          <w:rFonts w:ascii="Arial" w:hAnsi="Arial" w:cs="Arial"/>
          <w:szCs w:val="24"/>
        </w:rPr>
        <w:t xml:space="preserve">read </w:t>
      </w:r>
      <w:r w:rsidR="00984E74" w:rsidRPr="004651B0">
        <w:rPr>
          <w:rFonts w:ascii="Arial" w:hAnsi="Arial" w:cs="Arial"/>
          <w:szCs w:val="24"/>
        </w:rPr>
        <w:t xml:space="preserve">from </w:t>
      </w:r>
      <w:r w:rsidR="004F76E2" w:rsidRPr="004651B0">
        <w:rPr>
          <w:rFonts w:ascii="Arial" w:hAnsi="Arial" w:cs="Arial"/>
          <w:szCs w:val="24"/>
        </w:rPr>
        <w:t>the</w:t>
      </w:r>
      <w:r w:rsidR="00E63869" w:rsidRPr="004651B0">
        <w:rPr>
          <w:rFonts w:ascii="Arial" w:hAnsi="Arial" w:cs="Arial"/>
          <w:szCs w:val="24"/>
        </w:rPr>
        <w:t xml:space="preserve"> sensors on the</w:t>
      </w:r>
      <w:r w:rsidR="004F76E2" w:rsidRPr="004651B0">
        <w:rPr>
          <w:rFonts w:ascii="Arial" w:hAnsi="Arial" w:cs="Arial"/>
          <w:szCs w:val="24"/>
        </w:rPr>
        <w:t xml:space="preserve"> </w:t>
      </w:r>
      <w:r w:rsidR="00083017" w:rsidRPr="004651B0">
        <w:rPr>
          <w:rFonts w:ascii="Arial" w:hAnsi="Arial" w:cs="Arial"/>
          <w:szCs w:val="24"/>
        </w:rPr>
        <w:t>WSG</w:t>
      </w:r>
      <w:r w:rsidR="00984E74" w:rsidRPr="004651B0">
        <w:rPr>
          <w:rFonts w:ascii="Arial" w:hAnsi="Arial" w:cs="Arial"/>
          <w:szCs w:val="24"/>
        </w:rPr>
        <w:t xml:space="preserve"> </w:t>
      </w:r>
      <w:r w:rsidR="00B74DE1" w:rsidRPr="004651B0">
        <w:rPr>
          <w:rFonts w:ascii="Arial" w:hAnsi="Arial" w:cs="Arial"/>
          <w:szCs w:val="24"/>
        </w:rPr>
        <w:t xml:space="preserve">and provide feedback </w:t>
      </w:r>
      <w:r w:rsidR="00E06802" w:rsidRPr="004651B0">
        <w:rPr>
          <w:rFonts w:ascii="Arial" w:hAnsi="Arial" w:cs="Arial"/>
          <w:szCs w:val="24"/>
        </w:rPr>
        <w:t xml:space="preserve">to the user </w:t>
      </w:r>
      <w:r w:rsidR="00B74DE1" w:rsidRPr="004651B0">
        <w:rPr>
          <w:rFonts w:ascii="Arial" w:hAnsi="Arial" w:cs="Arial"/>
          <w:szCs w:val="24"/>
        </w:rPr>
        <w:t>on</w:t>
      </w:r>
      <w:r w:rsidR="00984E74" w:rsidRPr="004651B0">
        <w:rPr>
          <w:rFonts w:ascii="Arial" w:hAnsi="Arial" w:cs="Arial"/>
          <w:szCs w:val="24"/>
        </w:rPr>
        <w:t xml:space="preserve"> another part of the body.</w:t>
      </w:r>
      <w:r w:rsidR="004F76E2" w:rsidRPr="004651B0">
        <w:rPr>
          <w:rFonts w:ascii="Arial" w:hAnsi="Arial" w:cs="Arial"/>
          <w:szCs w:val="24"/>
        </w:rPr>
        <w:t xml:space="preserve"> </w:t>
      </w:r>
      <w:r w:rsidR="00471196" w:rsidRPr="004651B0">
        <w:rPr>
          <w:rFonts w:ascii="Arial" w:hAnsi="Arial" w:cs="Arial"/>
          <w:szCs w:val="24"/>
        </w:rPr>
        <w:t>Th</w:t>
      </w:r>
      <w:ins w:id="23" w:author="Demolder, Carl F" w:date="2021-04-18T12:12:00Z">
        <w:r w:rsidR="00DA6D4A">
          <w:rPr>
            <w:rFonts w:ascii="Arial" w:hAnsi="Arial" w:cs="Arial"/>
            <w:szCs w:val="24"/>
          </w:rPr>
          <w:t>e need for this</w:t>
        </w:r>
      </w:ins>
      <w:del w:id="24" w:author="Demolder, Carl F" w:date="2021-04-18T12:12:00Z">
        <w:r w:rsidR="00564BF8" w:rsidDel="00DA6D4A">
          <w:rPr>
            <w:rFonts w:ascii="Arial" w:hAnsi="Arial" w:cs="Arial"/>
            <w:szCs w:val="24"/>
          </w:rPr>
          <w:delText>is</w:delText>
        </w:r>
      </w:del>
      <w:r w:rsidR="00564BF8">
        <w:rPr>
          <w:rFonts w:ascii="Arial" w:hAnsi="Arial" w:cs="Arial"/>
          <w:szCs w:val="24"/>
        </w:rPr>
        <w:t xml:space="preserve"> device </w:t>
      </w:r>
      <w:del w:id="25" w:author="Demolder, Carl F" w:date="2021-04-18T12:13:00Z">
        <w:r w:rsidR="00564BF8" w:rsidDel="00DA6D4A">
          <w:rPr>
            <w:rFonts w:ascii="Arial" w:hAnsi="Arial" w:cs="Arial"/>
            <w:szCs w:val="24"/>
          </w:rPr>
          <w:delText>need</w:delText>
        </w:r>
        <w:r w:rsidR="00471196" w:rsidRPr="004651B0" w:rsidDel="00DA6D4A">
          <w:rPr>
            <w:rFonts w:ascii="Arial" w:hAnsi="Arial" w:cs="Arial"/>
            <w:szCs w:val="24"/>
          </w:rPr>
          <w:delText xml:space="preserve"> </w:delText>
        </w:r>
      </w:del>
      <w:r w:rsidR="004F76E2" w:rsidRPr="004651B0">
        <w:rPr>
          <w:rFonts w:ascii="Arial" w:hAnsi="Arial" w:cs="Arial"/>
          <w:szCs w:val="24"/>
        </w:rPr>
        <w:t xml:space="preserve">arises from </w:t>
      </w:r>
      <w:ins w:id="26" w:author="Demolder, Carl F" w:date="2021-04-18T12:13:00Z">
        <w:r w:rsidR="00DA6D4A">
          <w:rPr>
            <w:rFonts w:ascii="Arial" w:hAnsi="Arial" w:cs="Arial"/>
            <w:szCs w:val="24"/>
          </w:rPr>
          <w:t>individuals</w:t>
        </w:r>
      </w:ins>
      <w:del w:id="27" w:author="Demolder, Carl F" w:date="2021-04-18T12:13:00Z">
        <w:r w:rsidR="00471196" w:rsidRPr="004651B0" w:rsidDel="00DA6D4A">
          <w:rPr>
            <w:rFonts w:ascii="Arial" w:hAnsi="Arial" w:cs="Arial"/>
            <w:szCs w:val="24"/>
          </w:rPr>
          <w:delText xml:space="preserve">the </w:delText>
        </w:r>
        <w:r w:rsidR="004F76E2" w:rsidRPr="004651B0" w:rsidDel="00DA6D4A">
          <w:rPr>
            <w:rFonts w:ascii="Arial" w:hAnsi="Arial" w:cs="Arial"/>
            <w:szCs w:val="24"/>
          </w:rPr>
          <w:delText>users</w:delText>
        </w:r>
      </w:del>
      <w:r w:rsidR="00471196" w:rsidRPr="004651B0">
        <w:rPr>
          <w:rFonts w:ascii="Arial" w:hAnsi="Arial" w:cs="Arial"/>
          <w:szCs w:val="24"/>
        </w:rPr>
        <w:t xml:space="preserve"> </w:t>
      </w:r>
      <w:commentRangeStart w:id="28"/>
      <w:r w:rsidR="004F76E2" w:rsidRPr="004651B0">
        <w:rPr>
          <w:rFonts w:ascii="Arial" w:hAnsi="Arial" w:cs="Arial"/>
          <w:szCs w:val="24"/>
        </w:rPr>
        <w:t xml:space="preserve">who </w:t>
      </w:r>
      <w:del w:id="29" w:author="Demolder, Carl F" w:date="2021-04-18T12:12:00Z">
        <w:r w:rsidR="004F76E2" w:rsidRPr="004651B0" w:rsidDel="00DA6D4A">
          <w:rPr>
            <w:rFonts w:ascii="Arial" w:hAnsi="Arial" w:cs="Arial"/>
            <w:szCs w:val="24"/>
          </w:rPr>
          <w:delText>have a form of sensory impairment</w:delText>
        </w:r>
        <w:r w:rsidR="00805FB1" w:rsidRPr="004651B0" w:rsidDel="00DA6D4A">
          <w:rPr>
            <w:rFonts w:ascii="Arial" w:hAnsi="Arial" w:cs="Arial"/>
            <w:szCs w:val="24"/>
          </w:rPr>
          <w:delText>,</w:delText>
        </w:r>
        <w:r w:rsidR="00471196" w:rsidRPr="004651B0" w:rsidDel="00DA6D4A">
          <w:rPr>
            <w:rFonts w:ascii="Arial" w:hAnsi="Arial" w:cs="Arial"/>
            <w:szCs w:val="24"/>
          </w:rPr>
          <w:delText xml:space="preserve"> face</w:delText>
        </w:r>
        <w:r w:rsidR="002B219E" w:rsidRPr="004651B0" w:rsidDel="00DA6D4A">
          <w:rPr>
            <w:rFonts w:ascii="Arial" w:hAnsi="Arial" w:cs="Arial"/>
            <w:szCs w:val="24"/>
          </w:rPr>
          <w:delText xml:space="preserve"> in their everyday lives</w:delText>
        </w:r>
        <w:commentRangeEnd w:id="28"/>
        <w:r w:rsidR="00201425" w:rsidDel="00DA6D4A">
          <w:rPr>
            <w:rStyle w:val="CommentReference"/>
          </w:rPr>
          <w:commentReference w:id="28"/>
        </w:r>
      </w:del>
      <w:ins w:id="30" w:author="Demolder, Carl F" w:date="2021-04-18T12:12:00Z">
        <w:r w:rsidR="00DA6D4A">
          <w:rPr>
            <w:rFonts w:ascii="Arial" w:hAnsi="Arial" w:cs="Arial"/>
            <w:szCs w:val="24"/>
          </w:rPr>
          <w:t>experience some form of chronic sensory impairment</w:t>
        </w:r>
      </w:ins>
      <w:r w:rsidR="00471196" w:rsidRPr="004651B0">
        <w:rPr>
          <w:rFonts w:ascii="Arial" w:hAnsi="Arial" w:cs="Arial"/>
          <w:szCs w:val="24"/>
        </w:rPr>
        <w:t>.</w:t>
      </w:r>
      <w:bookmarkEnd w:id="21"/>
      <w:r w:rsidR="001C1B7A" w:rsidRPr="004651B0">
        <w:rPr>
          <w:rFonts w:ascii="Arial" w:hAnsi="Arial" w:cs="Arial"/>
          <w:szCs w:val="24"/>
        </w:rPr>
        <w:t xml:space="preserve"> </w:t>
      </w:r>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ins w:id="31" w:author="Demolder, Carl F" w:date="2021-04-18T12:14:00Z">
        <w:r w:rsidR="00DA6D4A">
          <w:rPr>
            <w:rFonts w:ascii="Arial" w:hAnsi="Arial" w:cs="Arial"/>
            <w:szCs w:val="24"/>
          </w:rPr>
          <w:t>various</w:t>
        </w:r>
      </w:ins>
      <w:del w:id="32" w:author="Demolder, Carl F" w:date="2021-04-18T12:14:00Z">
        <w:r w:rsidR="00F63B3F" w:rsidRPr="004651B0" w:rsidDel="00DA6D4A">
          <w:rPr>
            <w:rFonts w:ascii="Arial" w:hAnsi="Arial" w:cs="Arial"/>
            <w:szCs w:val="24"/>
          </w:rPr>
          <w:delText xml:space="preserve">a </w:delText>
        </w:r>
        <w:r w:rsidR="004F76E2" w:rsidRPr="004651B0" w:rsidDel="00DA6D4A">
          <w:rPr>
            <w:rFonts w:ascii="Arial" w:hAnsi="Arial" w:cs="Arial"/>
            <w:szCs w:val="24"/>
          </w:rPr>
          <w:delText>variety of</w:delText>
        </w:r>
      </w:del>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ins w:id="33" w:author="Demolder, Carl F" w:date="2021-04-18T12:14:00Z">
        <w:r w:rsidR="00DA6D4A">
          <w:rPr>
            <w:rFonts w:ascii="Arial" w:hAnsi="Arial" w:cs="Arial"/>
            <w:szCs w:val="24"/>
          </w:rPr>
          <w:t xml:space="preserve"> </w:t>
        </w:r>
        <w:commentRangeStart w:id="34"/>
        <w:r w:rsidR="00DA6D4A">
          <w:rPr>
            <w:rFonts w:ascii="Arial" w:hAnsi="Arial" w:cs="Arial"/>
            <w:szCs w:val="24"/>
          </w:rPr>
          <w:t>for example</w:t>
        </w:r>
      </w:ins>
      <w:commentRangeEnd w:id="34"/>
      <w:ins w:id="35" w:author="Demolder, Carl F" w:date="2021-04-18T12:16:00Z">
        <w:r w:rsidR="00DA6D4A">
          <w:rPr>
            <w:rStyle w:val="CommentReference"/>
          </w:rPr>
          <w:commentReference w:id="34"/>
        </w:r>
      </w:ins>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50EDABC8" w:rsidR="00172642" w:rsidRPr="004651B0" w:rsidRDefault="00DA6D4A" w:rsidP="0098329F">
      <w:pPr>
        <w:spacing w:after="0" w:line="240" w:lineRule="auto"/>
        <w:ind w:firstLine="720"/>
        <w:contextualSpacing/>
        <w:jc w:val="both"/>
        <w:rPr>
          <w:rFonts w:ascii="Arial" w:hAnsi="Arial" w:cs="Arial"/>
          <w:szCs w:val="24"/>
        </w:rPr>
      </w:pPr>
      <w:ins w:id="36" w:author="Demolder, Carl F" w:date="2021-04-18T12:16:00Z">
        <w:r>
          <w:rPr>
            <w:rFonts w:ascii="Arial" w:hAnsi="Arial" w:cs="Arial"/>
            <w:szCs w:val="24"/>
          </w:rPr>
          <w:t xml:space="preserve">Besides individuals who suffer from a form of sensory </w:t>
        </w:r>
      </w:ins>
      <w:ins w:id="37" w:author="Demolder, Carl F" w:date="2021-04-18T12:17:00Z">
        <w:r>
          <w:rPr>
            <w:rFonts w:ascii="Arial" w:hAnsi="Arial" w:cs="Arial"/>
            <w:szCs w:val="24"/>
          </w:rPr>
          <w:t>impairment, a</w:t>
        </w:r>
      </w:ins>
      <w:commentRangeStart w:id="38"/>
      <w:del w:id="39" w:author="Demolder, Carl F" w:date="2021-04-18T12:17:00Z">
        <w:r w:rsidR="00E06802" w:rsidRPr="004651B0" w:rsidDel="00DA6D4A">
          <w:rPr>
            <w:rFonts w:ascii="Arial" w:hAnsi="Arial" w:cs="Arial"/>
            <w:szCs w:val="24"/>
          </w:rPr>
          <w:delText>A</w:delText>
        </w:r>
      </w:del>
      <w:r w:rsidR="00E06802" w:rsidRPr="004651B0">
        <w:rPr>
          <w:rFonts w:ascii="Arial" w:hAnsi="Arial" w:cs="Arial"/>
          <w:szCs w:val="24"/>
        </w:rPr>
        <w:t xml:space="preserve">nother user group </w:t>
      </w:r>
      <w:commentRangeEnd w:id="38"/>
      <w:r w:rsidR="00BD3872">
        <w:rPr>
          <w:rStyle w:val="CommentReference"/>
        </w:rPr>
        <w:commentReference w:id="38"/>
      </w:r>
      <w:r w:rsidR="005A7CA1" w:rsidRPr="004651B0">
        <w:rPr>
          <w:rFonts w:ascii="Arial" w:hAnsi="Arial" w:cs="Arial"/>
          <w:szCs w:val="24"/>
        </w:rPr>
        <w:t>that</w:t>
      </w:r>
      <w:r w:rsidR="00E06802" w:rsidRPr="004651B0">
        <w:rPr>
          <w:rFonts w:ascii="Arial" w:hAnsi="Arial" w:cs="Arial"/>
          <w:szCs w:val="24"/>
        </w:rPr>
        <w:t xml:space="preserve"> would benefit from the use of </w:t>
      </w:r>
      <w:r w:rsidR="005A7CA1" w:rsidRPr="004651B0">
        <w:rPr>
          <w:rFonts w:ascii="Arial" w:hAnsi="Arial" w:cs="Arial"/>
          <w:szCs w:val="24"/>
        </w:rPr>
        <w:t>this device</w:t>
      </w:r>
      <w:r w:rsidR="00E06802" w:rsidRPr="004651B0">
        <w:rPr>
          <w:rFonts w:ascii="Arial" w:hAnsi="Arial" w:cs="Arial"/>
          <w:szCs w:val="24"/>
        </w:rPr>
        <w:t xml:space="preserve"> </w:t>
      </w:r>
      <w:ins w:id="40" w:author="Demolder, Carl F" w:date="2021-04-18T12:17:00Z">
        <w:r>
          <w:rPr>
            <w:rFonts w:ascii="Arial" w:hAnsi="Arial" w:cs="Arial"/>
            <w:szCs w:val="24"/>
          </w:rPr>
          <w:t>are</w:t>
        </w:r>
      </w:ins>
      <w:del w:id="41" w:author="Demolder, Carl F" w:date="2021-04-18T12:17:00Z">
        <w:r w:rsidR="00564BF8" w:rsidDel="00DA6D4A">
          <w:rPr>
            <w:rFonts w:ascii="Arial" w:hAnsi="Arial" w:cs="Arial"/>
            <w:szCs w:val="24"/>
          </w:rPr>
          <w:delText>is</w:delText>
        </w:r>
      </w:del>
      <w:r w:rsidR="00E06802" w:rsidRPr="004651B0">
        <w:rPr>
          <w:rFonts w:ascii="Arial" w:hAnsi="Arial" w:cs="Arial"/>
          <w:szCs w:val="24"/>
        </w:rPr>
        <w:t xml:space="preserve"> individuals with a limb prosthetic, as they are currently unable to sense or feel using their prosthetic.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00E06802"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00E06802"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00E06802" w:rsidRPr="004651B0">
        <w:rPr>
          <w:rFonts w:ascii="Arial" w:hAnsi="Arial" w:cs="Arial"/>
          <w:szCs w:val="24"/>
        </w:rPr>
        <w:t xml:space="preserve">on </w:t>
      </w:r>
      <w:ins w:id="42" w:author="Demolder, Carl F" w:date="2021-04-18T12:19:00Z">
        <w:r>
          <w:rPr>
            <w:rFonts w:ascii="Arial" w:hAnsi="Arial" w:cs="Arial"/>
            <w:szCs w:val="24"/>
          </w:rPr>
          <w:t>diminished</w:t>
        </w:r>
      </w:ins>
      <w:commentRangeStart w:id="43"/>
      <w:del w:id="44" w:author="Demolder, Carl F" w:date="2021-04-18T12:19:00Z">
        <w:r w:rsidR="00E06802" w:rsidRPr="004651B0" w:rsidDel="00DA6D4A">
          <w:rPr>
            <w:rFonts w:ascii="Arial" w:hAnsi="Arial" w:cs="Arial"/>
            <w:szCs w:val="24"/>
          </w:rPr>
          <w:delText>muted</w:delText>
        </w:r>
        <w:commentRangeEnd w:id="43"/>
        <w:r w:rsidR="0083042C" w:rsidDel="00DA6D4A">
          <w:rPr>
            <w:rStyle w:val="CommentReference"/>
          </w:rPr>
          <w:commentReference w:id="43"/>
        </w:r>
        <w:r w:rsidR="00E06802" w:rsidRPr="004651B0" w:rsidDel="00DA6D4A">
          <w:rPr>
            <w:rFonts w:ascii="Arial" w:hAnsi="Arial" w:cs="Arial"/>
            <w:szCs w:val="24"/>
          </w:rPr>
          <w:delText xml:space="preserve"> </w:delText>
        </w:r>
      </w:del>
      <w:ins w:id="45" w:author="Demolder, Carl F" w:date="2021-04-18T12:27:00Z">
        <w:r w:rsidR="003212DA">
          <w:rPr>
            <w:rFonts w:ascii="Arial" w:hAnsi="Arial" w:cs="Arial"/>
            <w:szCs w:val="24"/>
          </w:rPr>
          <w:t xml:space="preserve"> </w:t>
        </w:r>
      </w:ins>
      <w:r w:rsidR="00E06802" w:rsidRPr="004651B0">
        <w:rPr>
          <w:rFonts w:ascii="Arial" w:hAnsi="Arial" w:cs="Arial"/>
          <w:szCs w:val="24"/>
        </w:rPr>
        <w:t>sensory information and</w:t>
      </w:r>
      <w:r w:rsidR="00692879" w:rsidRPr="004651B0">
        <w:rPr>
          <w:rFonts w:ascii="Arial" w:hAnsi="Arial" w:cs="Arial"/>
          <w:szCs w:val="24"/>
        </w:rPr>
        <w:t xml:space="preserve"> vision as feedback mode</w:t>
      </w:r>
      <w:r w:rsidR="00E06802"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00E06802" w:rsidRPr="004651B0">
        <w:rPr>
          <w:rFonts w:ascii="Arial" w:hAnsi="Arial" w:cs="Arial"/>
          <w:szCs w:val="24"/>
        </w:rPr>
        <w:t>. Th</w:t>
      </w:r>
      <w:r w:rsidR="00CE602B" w:rsidRPr="004651B0">
        <w:rPr>
          <w:rFonts w:ascii="Arial" w:hAnsi="Arial" w:cs="Arial"/>
          <w:szCs w:val="24"/>
        </w:rPr>
        <w:t>is</w:t>
      </w:r>
      <w:r w:rsidR="00E06802" w:rsidRPr="004651B0">
        <w:rPr>
          <w:rFonts w:ascii="Arial" w:hAnsi="Arial" w:cs="Arial"/>
          <w:szCs w:val="24"/>
        </w:rPr>
        <w:t xml:space="preserve"> limited</w:t>
      </w:r>
      <w:r w:rsidR="00A33637" w:rsidRPr="004651B0">
        <w:rPr>
          <w:rFonts w:ascii="Arial" w:hAnsi="Arial" w:cs="Arial"/>
          <w:szCs w:val="24"/>
        </w:rPr>
        <w:t xml:space="preserve"> feedback</w:t>
      </w:r>
      <w:r w:rsidR="00E06802" w:rsidRPr="004651B0">
        <w:rPr>
          <w:rFonts w:ascii="Arial" w:hAnsi="Arial" w:cs="Arial"/>
          <w:szCs w:val="24"/>
        </w:rPr>
        <w:t xml:space="preserve"> </w:t>
      </w:r>
      <w:r w:rsidR="00692879" w:rsidRPr="004651B0">
        <w:rPr>
          <w:rFonts w:ascii="Arial" w:hAnsi="Arial" w:cs="Arial"/>
          <w:szCs w:val="24"/>
        </w:rPr>
        <w:t>can be cumbersome,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ins w:id="46" w:author="Demolder, Carl F" w:date="2021-04-18T12:22:00Z">
        <w:r w:rsidR="003212DA">
          <w:rPr>
            <w:rFonts w:ascii="Arial" w:hAnsi="Arial" w:cs="Arial"/>
            <w:szCs w:val="24"/>
          </w:rPr>
          <w:t xml:space="preserve"> </w:t>
        </w:r>
      </w:ins>
      <w:ins w:id="47" w:author="Demolder, Carl F" w:date="2021-04-18T12:28:00Z">
        <w:r w:rsidR="003212DA">
          <w:rPr>
            <w:rFonts w:ascii="Arial" w:hAnsi="Arial" w:cs="Arial"/>
            <w:szCs w:val="24"/>
          </w:rPr>
          <w:t xml:space="preserve">To solve these problems, </w:t>
        </w:r>
      </w:ins>
      <w:commentRangeStart w:id="48"/>
      <w:del w:id="49" w:author="Demolder, Carl F" w:date="2021-04-18T12:26:00Z">
        <w:r w:rsidR="00692879" w:rsidRPr="004651B0" w:rsidDel="003212DA">
          <w:rPr>
            <w:rFonts w:ascii="Arial" w:hAnsi="Arial" w:cs="Arial"/>
            <w:szCs w:val="24"/>
          </w:rPr>
          <w:delText xml:space="preserve"> </w:delText>
        </w:r>
      </w:del>
      <w:ins w:id="50" w:author="Demolder, Carl F" w:date="2021-04-18T12:28:00Z">
        <w:r w:rsidR="003212DA">
          <w:rPr>
            <w:rFonts w:ascii="Arial" w:hAnsi="Arial" w:cs="Arial"/>
            <w:szCs w:val="24"/>
          </w:rPr>
          <w:t>v</w:t>
        </w:r>
      </w:ins>
      <w:ins w:id="51" w:author="Demolder, Carl F" w:date="2021-04-18T12:26:00Z">
        <w:r w:rsidR="003212DA">
          <w:rPr>
            <w:rFonts w:ascii="Arial" w:hAnsi="Arial" w:cs="Arial"/>
            <w:szCs w:val="24"/>
          </w:rPr>
          <w:t>arious research g</w:t>
        </w:r>
      </w:ins>
      <w:ins w:id="52" w:author="Demolder, Carl F" w:date="2021-04-18T12:20:00Z">
        <w:r>
          <w:rPr>
            <w:rFonts w:ascii="Arial" w:hAnsi="Arial" w:cs="Arial"/>
            <w:szCs w:val="24"/>
          </w:rPr>
          <w:t>roups</w:t>
        </w:r>
      </w:ins>
      <w:commentRangeStart w:id="53"/>
      <w:del w:id="54" w:author="Demolder, Carl F" w:date="2021-04-18T12:20:00Z">
        <w:r w:rsidR="00564BF8" w:rsidDel="00DA6D4A">
          <w:rPr>
            <w:rFonts w:ascii="Arial" w:hAnsi="Arial" w:cs="Arial"/>
            <w:szCs w:val="24"/>
          </w:rPr>
          <w:delText>Researchers</w:delText>
        </w:r>
      </w:del>
      <w:r w:rsidR="00564BF8">
        <w:rPr>
          <w:rFonts w:ascii="Arial" w:hAnsi="Arial" w:cs="Arial"/>
          <w:szCs w:val="24"/>
        </w:rPr>
        <w:t xml:space="preserve"> have developed a sensory </w:t>
      </w:r>
      <w:r w:rsidR="00564BF8">
        <w:rPr>
          <w:rFonts w:ascii="Arial" w:hAnsi="Arial" w:cs="Arial"/>
          <w:szCs w:val="24"/>
        </w:rPr>
        <w:lastRenderedPageBreak/>
        <w:t>feedback device (SFD) to complement a user's visual feedback and enhance their sensory experience</w:t>
      </w:r>
      <w:ins w:id="55" w:author="Demolder, Carl F" w:date="2021-04-18T12:23:00Z">
        <w:r w:rsidR="003212DA">
          <w:rPr>
            <w:rFonts w:ascii="Arial" w:hAnsi="Arial" w:cs="Arial"/>
            <w:szCs w:val="24"/>
          </w:rPr>
          <w:t>.</w:t>
        </w:r>
      </w:ins>
      <w:del w:id="56" w:author="Demolder, Carl F" w:date="2021-04-18T12:23:00Z">
        <w:r w:rsidR="00564BF8" w:rsidDel="003212DA">
          <w:rPr>
            <w:rFonts w:ascii="Arial" w:hAnsi="Arial" w:cs="Arial"/>
            <w:szCs w:val="24"/>
          </w:rPr>
          <w:delText xml:space="preserve"> </w:delText>
        </w:r>
      </w:del>
      <w:commentRangeEnd w:id="48"/>
      <w:r w:rsidR="003212DA">
        <w:rPr>
          <w:rStyle w:val="CommentReference"/>
        </w:rPr>
        <w:commentReference w:id="48"/>
      </w:r>
      <w:del w:id="57" w:author="Demolder, Carl F" w:date="2021-04-18T12:23:00Z">
        <w:r w:rsidR="00564BF8" w:rsidDel="003212DA">
          <w:rPr>
            <w:rFonts w:ascii="Arial" w:hAnsi="Arial" w:cs="Arial"/>
            <w:szCs w:val="24"/>
          </w:rPr>
          <w:delText>while they interact with their environment to combat these problems</w:delText>
        </w:r>
      </w:del>
      <w:r w:rsidR="00692879" w:rsidRPr="004651B0">
        <w:rPr>
          <w:rFonts w:ascii="Arial" w:hAnsi="Arial" w:cs="Arial"/>
          <w:szCs w:val="24"/>
        </w:rPr>
        <w:t xml:space="preserve">. </w:t>
      </w:r>
      <w:commentRangeEnd w:id="53"/>
      <w:r w:rsidR="0083042C">
        <w:rPr>
          <w:rStyle w:val="CommentReference"/>
        </w:rPr>
        <w:commentReference w:id="53"/>
      </w:r>
      <w:r w:rsidR="00E47064" w:rsidRPr="004651B0">
        <w:rPr>
          <w:rFonts w:ascii="Arial" w:hAnsi="Arial" w:cs="Arial"/>
          <w:szCs w:val="24"/>
        </w:rPr>
        <w:t xml:space="preserve">The need 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69F5F70E"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Additionally, it provides readers with a broad overview o</w:t>
      </w:r>
      <w:r w:rsidR="00865E79">
        <w:rPr>
          <w:rFonts w:ascii="Arial" w:hAnsi="Arial" w:cs="Arial"/>
          <w:szCs w:val="24"/>
        </w:rPr>
        <w:t>f</w:t>
      </w:r>
      <w:r w:rsidR="006D52C3" w:rsidRPr="004651B0">
        <w:rPr>
          <w:rFonts w:ascii="Arial" w:hAnsi="Arial" w:cs="Arial"/>
          <w:szCs w:val="24"/>
        </w:rPr>
        <w:t xml:space="preserve"> how these technologies can be used in tandem.</w:t>
      </w:r>
      <w:r w:rsidR="00943C65"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is an overview figure </w:t>
      </w:r>
      <w:r w:rsidR="0083042C">
        <w:rPr>
          <w:rFonts w:ascii="Arial" w:hAnsi="Arial" w:cs="Arial"/>
          <w:szCs w:val="24"/>
        </w:rPr>
        <w:t>illustrating</w:t>
      </w:r>
      <w:r w:rsidR="00943C65" w:rsidRPr="004651B0">
        <w:rPr>
          <w:rFonts w:ascii="Arial" w:hAnsi="Arial" w:cs="Arial"/>
          <w:szCs w:val="24"/>
        </w:rPr>
        <w:t xml:space="preserve"> the different technologies used</w:t>
      </w:r>
      <w:ins w:id="58" w:author="Demolder, Carl F" w:date="2021-04-18T12:30:00Z">
        <w:r w:rsidR="003212DA">
          <w:rPr>
            <w:rFonts w:ascii="Arial" w:hAnsi="Arial" w:cs="Arial"/>
            <w:szCs w:val="24"/>
          </w:rPr>
          <w:t xml:space="preserve"> by a WSG and SFD,</w:t>
        </w:r>
      </w:ins>
      <w:r w:rsidR="00943C65" w:rsidRPr="004651B0">
        <w:rPr>
          <w:rFonts w:ascii="Arial" w:hAnsi="Arial" w:cs="Arial"/>
          <w:szCs w:val="24"/>
        </w:rPr>
        <w:t xml:space="preserve"> and </w:t>
      </w:r>
      <w:ins w:id="59" w:author="Demolder, Carl F" w:date="2021-04-18T12:30:00Z">
        <w:r w:rsidR="003212DA">
          <w:rPr>
            <w:rFonts w:ascii="Arial" w:hAnsi="Arial" w:cs="Arial"/>
            <w:szCs w:val="24"/>
          </w:rPr>
          <w:t xml:space="preserve">it shows how </w:t>
        </w:r>
      </w:ins>
      <w:r w:rsidR="00943C65" w:rsidRPr="004651B0">
        <w:rPr>
          <w:rFonts w:ascii="Arial" w:hAnsi="Arial" w:cs="Arial"/>
          <w:szCs w:val="24"/>
        </w:rPr>
        <w:t xml:space="preserve">a WSG would interact with </w:t>
      </w:r>
      <w:r w:rsidR="001A6E40" w:rsidRPr="004651B0">
        <w:rPr>
          <w:rFonts w:ascii="Arial" w:hAnsi="Arial" w:cs="Arial"/>
          <w:szCs w:val="24"/>
        </w:rPr>
        <w:t>an</w:t>
      </w:r>
      <w:r w:rsidR="00943C65" w:rsidRPr="004651B0">
        <w:rPr>
          <w:rFonts w:ascii="Arial" w:hAnsi="Arial" w:cs="Arial"/>
          <w:szCs w:val="24"/>
        </w:rPr>
        <w:t xml:space="preserve"> SFD.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del w:id="60" w:author="Demolder, Carl F" w:date="2021-04-18T12:31:00Z">
        <w:r w:rsidR="002E5147" w:rsidRPr="004651B0" w:rsidDel="003212DA">
          <w:rPr>
            <w:rFonts w:ascii="Arial" w:hAnsi="Arial" w:cs="Arial"/>
            <w:szCs w:val="24"/>
          </w:rPr>
          <w:delText xml:space="preserve"> of WSGs</w:delText>
        </w:r>
      </w:del>
      <w:r w:rsidR="00F329B4" w:rsidRPr="004651B0">
        <w:rPr>
          <w:rFonts w:ascii="Arial" w:hAnsi="Arial" w:cs="Arial"/>
          <w:szCs w:val="24"/>
        </w:rPr>
        <w:t>.</w:t>
      </w:r>
      <w:r w:rsidR="006D52C3" w:rsidRPr="004651B0">
        <w:rPr>
          <w:rFonts w:ascii="Arial" w:hAnsi="Arial" w:cs="Arial"/>
          <w:szCs w:val="24"/>
        </w:rPr>
        <w:t xml:space="preserve"> </w:t>
      </w:r>
      <w:r w:rsidR="00F329B4" w:rsidRPr="004651B0">
        <w:rPr>
          <w:rFonts w:ascii="Arial" w:hAnsi="Arial" w:cs="Arial"/>
          <w:szCs w:val="24"/>
        </w:rPr>
        <w:t xml:space="preserve">The SFD portion of the literature review is </w:t>
      </w:r>
      <w:ins w:id="61" w:author="Demolder, Carl F" w:date="2021-04-18T12:31:00Z">
        <w:r w:rsidR="00CB5F80">
          <w:rPr>
            <w:rFonts w:ascii="Arial" w:hAnsi="Arial" w:cs="Arial"/>
            <w:szCs w:val="24"/>
          </w:rPr>
          <w:t>divided into</w:t>
        </w:r>
      </w:ins>
      <w:del w:id="62" w:author="Demolder, Carl F" w:date="2021-04-18T12:31:00Z">
        <w:r w:rsidR="00F329B4" w:rsidRPr="004651B0" w:rsidDel="00CB5F80">
          <w:rPr>
            <w:rFonts w:ascii="Arial" w:hAnsi="Arial" w:cs="Arial"/>
            <w:szCs w:val="24"/>
          </w:rPr>
          <w:delText>structured in</w:delText>
        </w:r>
      </w:del>
      <w:r w:rsidR="00F329B4" w:rsidRPr="004651B0">
        <w:rPr>
          <w:rFonts w:ascii="Arial" w:hAnsi="Arial" w:cs="Arial"/>
          <w:szCs w:val="24"/>
        </w:rPr>
        <w:t xml:space="preserve"> the following sections:</w:t>
      </w:r>
      <w:r w:rsidR="00160272" w:rsidRPr="004651B0">
        <w:rPr>
          <w:rFonts w:ascii="Arial" w:hAnsi="Arial" w:cs="Arial"/>
          <w:szCs w:val="24"/>
        </w:rPr>
        <w:t xml:space="preserve"> feedback modes, </w:t>
      </w:r>
      <w:r w:rsidR="00C553EA">
        <w:rPr>
          <w:rFonts w:ascii="Arial" w:hAnsi="Arial" w:cs="Arial"/>
          <w:szCs w:val="24"/>
        </w:rPr>
        <w:t>electro-cutaneous</w:t>
      </w:r>
      <w:r w:rsidR="00160272" w:rsidRPr="004651B0">
        <w:rPr>
          <w:rFonts w:ascii="Arial" w:hAnsi="Arial" w:cs="Arial"/>
          <w:szCs w:val="24"/>
        </w:rPr>
        <w:t>, vibrotactile, mechanotactile, other novel approaches, and the limitations and challenges</w:t>
      </w:r>
      <w:del w:id="63" w:author="Demolder, Carl F" w:date="2021-04-18T12:32:00Z">
        <w:r w:rsidR="002E5147" w:rsidRPr="004651B0" w:rsidDel="00CB5F80">
          <w:rPr>
            <w:rFonts w:ascii="Arial" w:hAnsi="Arial" w:cs="Arial"/>
            <w:szCs w:val="24"/>
          </w:rPr>
          <w:delText xml:space="preserve"> of SFDs</w:delText>
        </w:r>
      </w:del>
      <w:r w:rsidR="00160272" w:rsidRPr="004651B0">
        <w:rPr>
          <w:rFonts w:ascii="Arial" w:hAnsi="Arial" w:cs="Arial"/>
          <w:szCs w:val="24"/>
        </w:rPr>
        <w:t xml:space="preserve">. 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4A4F9B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 xml:space="preserve">ensor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44D1650F" w14:textId="09A0168A" w:rsidR="00195474" w:rsidRPr="004651B0" w:rsidRDefault="006A482E" w:rsidP="004651B0">
      <w:pPr>
        <w:spacing w:after="0" w:line="240" w:lineRule="auto"/>
        <w:contextualSpacing/>
        <w:jc w:val="both"/>
        <w:rPr>
          <w:rFonts w:ascii="Arial" w:hAnsi="Arial" w:cs="Arial"/>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 xml:space="preserve">. </w:t>
      </w:r>
      <w:r w:rsidR="00927214" w:rsidRPr="004651B0">
        <w:rPr>
          <w:rFonts w:ascii="Arial" w:hAnsi="Arial" w:cs="Arial"/>
          <w:szCs w:val="24"/>
        </w:rPr>
        <w:t>The first prominent</w:t>
      </w:r>
      <w:r w:rsidR="00212528" w:rsidRPr="004651B0">
        <w:rPr>
          <w:rFonts w:ascii="Arial" w:hAnsi="Arial" w:cs="Arial"/>
          <w:szCs w:val="24"/>
        </w:rPr>
        <w:t xml:space="preserve"> literature survey</w:t>
      </w:r>
      <w:r w:rsidR="00927214"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00927214" w:rsidRPr="004651B0">
        <w:rPr>
          <w:rFonts w:ascii="Arial" w:hAnsi="Arial" w:cs="Arial"/>
          <w:szCs w:val="24"/>
        </w:rPr>
        <w:t xml:space="preserve">was </w:t>
      </w:r>
      <w:r w:rsidR="00212528" w:rsidRPr="004651B0">
        <w:rPr>
          <w:rFonts w:ascii="Arial" w:hAnsi="Arial" w:cs="Arial"/>
          <w:szCs w:val="24"/>
        </w:rPr>
        <w:t>conducted by Dipietro</w:t>
      </w:r>
      <w:r w:rsidR="00C63BAA" w:rsidRPr="004651B0">
        <w:rPr>
          <w:rFonts w:ascii="Arial" w:hAnsi="Arial" w:cs="Arial"/>
          <w:szCs w:val="24"/>
        </w:rPr>
        <w:t xml:space="preserve"> et al.</w:t>
      </w:r>
      <w:r w:rsidR="00212528" w:rsidRPr="004651B0">
        <w:rPr>
          <w:rFonts w:ascii="Arial" w:hAnsi="Arial" w:cs="Arial"/>
          <w:szCs w:val="24"/>
        </w:rPr>
        <w:t xml:space="preserve"> in 2008</w:t>
      </w:r>
      <w:r w:rsidR="00927214"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ins w:id="64" w:author="Demolder, Carl F" w:date="2021-04-18T12:35:00Z">
        <w:r w:rsidR="00CB5F80">
          <w:rPr>
            <w:rFonts w:ascii="Arial" w:hAnsi="Arial" w:cs="Arial"/>
            <w:szCs w:val="24"/>
          </w:rPr>
          <w:t xml:space="preserve"> a pharmaceutical agent such as</w:t>
        </w:r>
      </w:ins>
      <w:r w:rsidR="004330B7" w:rsidRPr="004651B0">
        <w:rPr>
          <w:rFonts w:ascii="Arial" w:hAnsi="Arial" w:cs="Arial"/>
          <w:szCs w:val="24"/>
        </w:rPr>
        <w:t xml:space="preserve"> </w:t>
      </w:r>
      <w:commentRangeStart w:id="65"/>
      <w:r w:rsidR="004330B7" w:rsidRPr="004651B0">
        <w:rPr>
          <w:rFonts w:ascii="Arial" w:hAnsi="Arial" w:cs="Arial"/>
          <w:szCs w:val="24"/>
        </w:rPr>
        <w:t>fentanyl</w:t>
      </w:r>
      <w:commentRangeEnd w:id="65"/>
      <w:r w:rsidR="00054D55">
        <w:rPr>
          <w:rStyle w:val="CommentReference"/>
        </w:rPr>
        <w:commentReference w:id="65"/>
      </w:r>
      <w:r w:rsidR="004330B7" w:rsidRPr="004651B0">
        <w:rPr>
          <w:rFonts w:ascii="Arial" w:hAnsi="Arial" w:cs="Arial"/>
          <w:szCs w:val="24"/>
        </w:rPr>
        <w:t xml:space="preserve">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5B55B55C" w:rsidR="00347467" w:rsidRPr="004651B0" w:rsidRDefault="00992F51" w:rsidP="00EE7CB4">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ins w:id="66" w:author="Demolder, Carl F" w:date="2021-04-18T12:36:00Z">
        <w:r w:rsidR="00CB5F80">
          <w:rPr>
            <w:rFonts w:ascii="Arial" w:hAnsi="Arial" w:cs="Arial"/>
            <w:szCs w:val="24"/>
          </w:rPr>
          <w:t xml:space="preserve">strain, </w:t>
        </w:r>
      </w:ins>
      <w:r w:rsidRPr="004651B0">
        <w:rPr>
          <w:rFonts w:ascii="Arial" w:hAnsi="Arial" w:cs="Arial"/>
          <w:szCs w:val="24"/>
        </w:rPr>
        <w:t>pressure,</w:t>
      </w:r>
      <w:ins w:id="67" w:author="Demolder, Carl F" w:date="2021-04-18T12:36:00Z">
        <w:r w:rsidR="00CB5F80">
          <w:rPr>
            <w:rFonts w:ascii="Arial" w:hAnsi="Arial" w:cs="Arial"/>
            <w:szCs w:val="24"/>
          </w:rPr>
          <w:t xml:space="preserve"> or</w:t>
        </w:r>
      </w:ins>
      <w:r w:rsidRPr="004651B0">
        <w:rPr>
          <w:rFonts w:ascii="Arial" w:hAnsi="Arial" w:cs="Arial"/>
          <w:szCs w:val="24"/>
        </w:rPr>
        <w:t xml:space="preserve"> temperature</w:t>
      </w:r>
      <w:ins w:id="68" w:author="Demolder, Carl F" w:date="2021-04-18T12:36:00Z">
        <w:r w:rsidR="00CB5F80">
          <w:rPr>
            <w:rFonts w:ascii="Arial" w:hAnsi="Arial" w:cs="Arial"/>
            <w:szCs w:val="24"/>
          </w:rPr>
          <w:t xml:space="preserve"> </w:t>
        </w:r>
      </w:ins>
      <w:del w:id="69" w:author="Demolder, Carl F" w:date="2021-04-18T12:36:00Z">
        <w:r w:rsidRPr="004651B0" w:rsidDel="00CB5F80">
          <w:rPr>
            <w:rFonts w:ascii="Arial" w:hAnsi="Arial" w:cs="Arial"/>
            <w:szCs w:val="24"/>
          </w:rPr>
          <w:delText xml:space="preserve">, </w:delText>
        </w:r>
        <w:r w:rsidR="00C5255B" w:rsidRPr="004651B0" w:rsidDel="00CB5F80">
          <w:rPr>
            <w:rFonts w:ascii="Arial" w:hAnsi="Arial" w:cs="Arial"/>
            <w:szCs w:val="24"/>
          </w:rPr>
          <w:delText>or</w:delText>
        </w:r>
        <w:r w:rsidRPr="004651B0" w:rsidDel="00CB5F80">
          <w:rPr>
            <w:rFonts w:ascii="Arial" w:hAnsi="Arial" w:cs="Arial"/>
            <w:szCs w:val="24"/>
          </w:rPr>
          <w:delText xml:space="preserve"> strain </w:delText>
        </w:r>
      </w:del>
      <w:r w:rsidRPr="004651B0">
        <w:rPr>
          <w:rFonts w:ascii="Arial" w:hAnsi="Arial" w:cs="Arial"/>
          <w:szCs w:val="24"/>
        </w:rPr>
        <w:t>sensors. These sensors</w:t>
      </w:r>
      <w:r w:rsidR="00C5255B" w:rsidRPr="004651B0">
        <w:rPr>
          <w:rFonts w:ascii="Arial" w:hAnsi="Arial" w:cs="Arial"/>
          <w:szCs w:val="24"/>
        </w:rPr>
        <w:t xml:space="preserve"> were selected for a focused study as they</w:t>
      </w:r>
      <w:r w:rsidRPr="004651B0">
        <w:rPr>
          <w:rFonts w:ascii="Arial" w:hAnsi="Arial" w:cs="Arial"/>
          <w:szCs w:val="24"/>
        </w:rPr>
        <w:t xml:space="preserve"> measure the</w:t>
      </w:r>
      <w:ins w:id="70" w:author="Demolder, Carl F" w:date="2021-04-18T12:56:00Z">
        <w:r w:rsidR="00D86BAC">
          <w:rPr>
            <w:rFonts w:ascii="Arial" w:hAnsi="Arial" w:cs="Arial"/>
            <w:szCs w:val="24"/>
          </w:rPr>
          <w:t xml:space="preserve"> </w:t>
        </w:r>
      </w:ins>
      <w:ins w:id="71" w:author="Demolder, Carl F" w:date="2021-04-18T12:59:00Z">
        <w:r w:rsidR="00D86BAC">
          <w:rPr>
            <w:rFonts w:ascii="Arial" w:hAnsi="Arial" w:cs="Arial"/>
            <w:szCs w:val="24"/>
          </w:rPr>
          <w:t xml:space="preserve">most </w:t>
        </w:r>
      </w:ins>
      <w:ins w:id="72" w:author="Demolder, Carl F" w:date="2021-04-18T13:04:00Z">
        <w:r w:rsidR="00D86BAC">
          <w:rPr>
            <w:rFonts w:ascii="Arial" w:hAnsi="Arial" w:cs="Arial"/>
            <w:szCs w:val="24"/>
          </w:rPr>
          <w:t>cr</w:t>
        </w:r>
      </w:ins>
      <w:ins w:id="73" w:author="Demolder, Carl F" w:date="2021-04-18T13:05:00Z">
        <w:r w:rsidR="00A27781">
          <w:rPr>
            <w:rFonts w:ascii="Arial" w:hAnsi="Arial" w:cs="Arial"/>
            <w:szCs w:val="24"/>
          </w:rPr>
          <w:t>ucial</w:t>
        </w:r>
      </w:ins>
      <w:ins w:id="74" w:author="Demolder, Carl F" w:date="2021-04-18T12:56:00Z">
        <w:r w:rsidR="00D86BAC">
          <w:rPr>
            <w:rFonts w:ascii="Arial" w:hAnsi="Arial" w:cs="Arial"/>
            <w:szCs w:val="24"/>
          </w:rPr>
          <w:t xml:space="preserve"> environmental interactions</w:t>
        </w:r>
      </w:ins>
      <w:r w:rsidRPr="004651B0">
        <w:rPr>
          <w:rFonts w:ascii="Arial" w:hAnsi="Arial" w:cs="Arial"/>
          <w:szCs w:val="24"/>
        </w:rPr>
        <w:t xml:space="preserve"> </w:t>
      </w:r>
      <w:commentRangeStart w:id="75"/>
      <w:r w:rsidRPr="004651B0">
        <w:rPr>
          <w:rFonts w:ascii="Arial" w:hAnsi="Arial" w:cs="Arial"/>
          <w:szCs w:val="24"/>
        </w:rPr>
        <w:t>main interaction</w:t>
      </w:r>
      <w:r w:rsidR="008C3AD6" w:rsidRPr="004651B0">
        <w:rPr>
          <w:rFonts w:ascii="Arial" w:hAnsi="Arial" w:cs="Arial"/>
          <w:szCs w:val="24"/>
        </w:rPr>
        <w:t xml:space="preserve"> </w:t>
      </w:r>
      <w:commentRangeEnd w:id="75"/>
      <w:r w:rsidR="00C9447D">
        <w:rPr>
          <w:rStyle w:val="CommentReference"/>
        </w:rPr>
        <w:commentReference w:id="75"/>
      </w:r>
      <w:r w:rsidR="008C3AD6" w:rsidRPr="004651B0">
        <w:rPr>
          <w:rFonts w:ascii="Arial" w:hAnsi="Arial" w:cs="Arial"/>
          <w:szCs w:val="24"/>
        </w:rPr>
        <w:t>individuals</w:t>
      </w:r>
      <w:r w:rsidRPr="004651B0">
        <w:rPr>
          <w:rFonts w:ascii="Arial" w:hAnsi="Arial" w:cs="Arial"/>
          <w:szCs w:val="24"/>
        </w:rPr>
        <w:t xml:space="preserve"> with sensory impairment disorders need to have transferred to another part of their body.</w:t>
      </w:r>
      <w:r w:rsidR="007A2292" w:rsidRPr="004651B0">
        <w:rPr>
          <w:rFonts w:ascii="Arial" w:hAnsi="Arial" w:cs="Arial"/>
          <w:szCs w:val="24"/>
        </w:rPr>
        <w:t xml:space="preserve"> </w:t>
      </w:r>
      <w:r w:rsidR="00E1325D" w:rsidRPr="004651B0">
        <w:rPr>
          <w:rFonts w:ascii="Arial" w:hAnsi="Arial" w:cs="Arial"/>
          <w:szCs w:val="24"/>
        </w:rPr>
        <w:t>Th</w:t>
      </w:r>
      <w:r w:rsidR="00BA4173" w:rsidRPr="004651B0">
        <w:rPr>
          <w:rFonts w:ascii="Arial" w:hAnsi="Arial" w:cs="Arial"/>
          <w:szCs w:val="24"/>
        </w:rPr>
        <w:t xml:space="preserve">is section of the </w:t>
      </w:r>
      <w:r w:rsidR="00E1325D" w:rsidRPr="004651B0">
        <w:rPr>
          <w:rFonts w:ascii="Arial" w:hAnsi="Arial" w:cs="Arial"/>
          <w:szCs w:val="24"/>
        </w:rPr>
        <w:t>paper will survey</w:t>
      </w:r>
      <w:r w:rsidR="00C016E7" w:rsidRPr="004651B0">
        <w:rPr>
          <w:rFonts w:ascii="Arial" w:hAnsi="Arial" w:cs="Arial"/>
          <w:szCs w:val="24"/>
        </w:rPr>
        <w:t xml:space="preserve"> WSGs</w:t>
      </w:r>
      <w:ins w:id="76" w:author="Demolder, Carl F" w:date="2021-04-18T13:06:00Z">
        <w:r w:rsidR="00A27781">
          <w:rPr>
            <w:rFonts w:ascii="Arial" w:hAnsi="Arial" w:cs="Arial"/>
            <w:szCs w:val="24"/>
          </w:rPr>
          <w:t xml:space="preserve"> that are</w:t>
        </w:r>
      </w:ins>
      <w:ins w:id="77" w:author="Demolder, Carl F" w:date="2021-04-18T13:07:00Z">
        <w:r w:rsidR="00A27781">
          <w:rPr>
            <w:rFonts w:ascii="Arial" w:hAnsi="Arial" w:cs="Arial"/>
            <w:szCs w:val="24"/>
          </w:rPr>
          <w:t xml:space="preserve"> </w:t>
        </w:r>
      </w:ins>
      <w:del w:id="78" w:author="Demolder, Carl F" w:date="2021-04-18T13:06:00Z">
        <w:r w:rsidR="005F6282" w:rsidDel="00A27781">
          <w:rPr>
            <w:rFonts w:ascii="Arial" w:hAnsi="Arial" w:cs="Arial"/>
            <w:szCs w:val="24"/>
          </w:rPr>
          <w:delText>:</w:delText>
        </w:r>
        <w:r w:rsidR="00E1325D" w:rsidRPr="004651B0" w:rsidDel="00A27781">
          <w:rPr>
            <w:rFonts w:ascii="Arial" w:hAnsi="Arial" w:cs="Arial"/>
            <w:szCs w:val="24"/>
          </w:rPr>
          <w:delText xml:space="preserve"> </w:delText>
        </w:r>
      </w:del>
      <w:r w:rsidR="00E1325D" w:rsidRPr="004651B0">
        <w:rPr>
          <w:rFonts w:ascii="Arial" w:hAnsi="Arial" w:cs="Arial"/>
          <w:szCs w:val="24"/>
        </w:rPr>
        <w:t>commercial products, Do-It-Yourself (DIY) projects</w:t>
      </w:r>
      <w:r w:rsidR="004D4E4C" w:rsidRPr="004651B0">
        <w:rPr>
          <w:rFonts w:ascii="Arial" w:hAnsi="Arial" w:cs="Arial"/>
          <w:szCs w:val="24"/>
        </w:rPr>
        <w:t>, and academic papers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w:t>
      </w:r>
      <w:r w:rsidR="00C016E7" w:rsidRPr="004651B0">
        <w:rPr>
          <w:rFonts w:ascii="Arial" w:hAnsi="Arial" w:cs="Arial"/>
          <w:szCs w:val="24"/>
        </w:rPr>
        <w:lastRenderedPageBreak/>
        <w:t xml:space="preserve">technologies and applications. The DIY WSG projects are listed next 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B34142" w:rsidRPr="004651B0">
        <w:rPr>
          <w:rFonts w:ascii="Arial" w:hAnsi="Arial" w:cs="Arial"/>
          <w:szCs w:val="24"/>
        </w:rPr>
        <w:t xml:space="preserve">In each section, the manufacturing method, application, and 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04890A74"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In 2008, Dipietro</w:t>
      </w:r>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r w:rsidR="00554EA7" w:rsidRPr="004651B0">
        <w:rPr>
          <w:rFonts w:ascii="Arial" w:hAnsi="Arial" w:cs="Arial"/>
          <w:szCs w:val="24"/>
        </w:rPr>
        <w:t xml:space="preserve">applications </w:t>
      </w:r>
      <w:ins w:id="79" w:author="Demolder, Carl F" w:date="2021-04-18T13:52:00Z">
        <w:r w:rsidR="004D6FE6">
          <w:rPr>
            <w:rFonts w:ascii="Arial" w:hAnsi="Arial" w:cs="Arial"/>
            <w:szCs w:val="24"/>
          </w:rPr>
          <w:t>for</w:t>
        </w:r>
      </w:ins>
      <w:del w:id="80" w:author="Demolder, Carl F" w:date="2021-04-18T13:52:00Z">
        <w:r w:rsidR="00B26AE2" w:rsidRPr="004651B0" w:rsidDel="004D6FE6">
          <w:rPr>
            <w:rFonts w:ascii="Arial" w:hAnsi="Arial" w:cs="Arial"/>
            <w:szCs w:val="24"/>
          </w:rPr>
          <w:delText>of</w:delText>
        </w:r>
      </w:del>
      <w:r w:rsidR="008C3AD6" w:rsidRPr="004651B0">
        <w:rPr>
          <w:rFonts w:ascii="Arial" w:hAnsi="Arial" w:cs="Arial"/>
          <w:szCs w:val="24"/>
        </w:rPr>
        <w:t xml:space="preserve"> </w:t>
      </w:r>
      <w:r w:rsidRPr="004651B0">
        <w:rPr>
          <w:rFonts w:ascii="Arial" w:hAnsi="Arial" w:cs="Arial"/>
          <w:szCs w:val="24"/>
        </w:rPr>
        <w:t>WSG</w:t>
      </w:r>
      <w:r w:rsidR="008C3AD6" w:rsidRPr="004651B0">
        <w:rPr>
          <w:rFonts w:ascii="Arial" w:hAnsi="Arial" w:cs="Arial"/>
          <w:szCs w:val="24"/>
        </w:rPr>
        <w:t xml:space="preserve">s.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 xml:space="preserve">. </w:t>
      </w:r>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Noitom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ProGlove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and the SenseGlove</w:t>
      </w:r>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VRealities LLC uses 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w:t>
      </w:r>
      <w:r w:rsidR="00D6740E" w:rsidRPr="004651B0">
        <w:rPr>
          <w:rFonts w:ascii="Arial" w:hAnsi="Arial" w:cs="Arial"/>
          <w:szCs w:val="24"/>
        </w:rPr>
        <w:lastRenderedPageBreak/>
        <w:t xml:space="preserve">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5060EBE0"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lso be used during physical therapy to assess a patient's</w:t>
      </w:r>
      <w:ins w:id="81" w:author="Demolder, Carl F" w:date="2021-04-18T13:57:00Z">
        <w:r w:rsidR="00B45CAD">
          <w:rPr>
            <w:rFonts w:ascii="Arial" w:hAnsi="Arial" w:cs="Arial"/>
            <w:szCs w:val="24"/>
          </w:rPr>
          <w:t xml:space="preserve"> injury</w:t>
        </w:r>
      </w:ins>
      <w:r>
        <w:rPr>
          <w:rFonts w:ascii="Arial" w:hAnsi="Arial" w:cs="Arial"/>
          <w:szCs w:val="24"/>
        </w:rPr>
        <w:t xml:space="preserve"> severit</w:t>
      </w:r>
      <w:r w:rsidR="00AD47AB" w:rsidRPr="004651B0">
        <w:rPr>
          <w:rFonts w:ascii="Arial" w:hAnsi="Arial" w:cs="Arial"/>
          <w:szCs w:val="24"/>
        </w:rPr>
        <w:t>y</w:t>
      </w:r>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w:t>
      </w:r>
      <w:proofErr w:type="spellStart"/>
      <w:r w:rsidR="007D2BAB" w:rsidRPr="004651B0">
        <w:rPr>
          <w:rFonts w:ascii="Arial" w:hAnsi="Arial" w:cs="Arial"/>
          <w:szCs w:val="24"/>
        </w:rPr>
        <w:t>Tekscan</w:t>
      </w:r>
      <w:proofErr w:type="spellEnd"/>
      <w:r w:rsidR="007D2BAB" w:rsidRPr="004651B0">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63825535"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lastRenderedPageBreak/>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flex sensors on the back of 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xml:space="preserve">. This glove is designed to assist individuals who have difficulty communicating using </w:t>
      </w:r>
      <w:del w:id="82" w:author="Demolder, Carl F" w:date="2021-04-18T14:00:00Z">
        <w:r w:rsidR="005F6282" w:rsidDel="00AA728C">
          <w:rPr>
            <w:rFonts w:ascii="Arial" w:hAnsi="Arial" w:cs="Arial"/>
            <w:szCs w:val="24"/>
          </w:rPr>
          <w:delText xml:space="preserve">a </w:delText>
        </w:r>
      </w:del>
      <w:r w:rsidR="00D16FE8" w:rsidRPr="004651B0">
        <w:rPr>
          <w:rFonts w:ascii="Arial" w:hAnsi="Arial" w:cs="Arial"/>
          <w:szCs w:val="24"/>
        </w:rPr>
        <w:t>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3EE30D1B" w:rsidR="003B545B" w:rsidRPr="004651B0" w:rsidRDefault="00820DFD"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w:t>
      </w:r>
      <w:del w:id="83" w:author="Demolder, Carl F" w:date="2021-04-18T14:03:00Z">
        <w:r w:rsidR="00136EC0" w:rsidRPr="004651B0" w:rsidDel="00AA728C">
          <w:rPr>
            <w:rFonts w:ascii="Arial" w:hAnsi="Arial" w:cs="Arial"/>
            <w:szCs w:val="24"/>
          </w:rPr>
          <w:delText xml:space="preserve">to </w:delText>
        </w:r>
      </w:del>
      <w:r w:rsidR="00136EC0" w:rsidRPr="004651B0">
        <w:rPr>
          <w:rFonts w:ascii="Arial" w:hAnsi="Arial" w:cs="Arial"/>
          <w:szCs w:val="24"/>
        </w:rPr>
        <w:t>buil</w:t>
      </w:r>
      <w:ins w:id="84" w:author="Demolder, Carl F" w:date="2021-04-18T14:03:00Z">
        <w:r w:rsidR="00AA728C">
          <w:rPr>
            <w:rFonts w:ascii="Arial" w:hAnsi="Arial" w:cs="Arial"/>
            <w:szCs w:val="24"/>
          </w:rPr>
          <w:t>t</w:t>
        </w:r>
      </w:ins>
      <w:del w:id="85" w:author="Demolder, Carl F" w:date="2021-04-18T14:03:00Z">
        <w:r w:rsidR="00136EC0" w:rsidRPr="004651B0" w:rsidDel="00AA728C">
          <w:rPr>
            <w:rFonts w:ascii="Arial" w:hAnsi="Arial" w:cs="Arial"/>
            <w:szCs w:val="24"/>
          </w:rPr>
          <w:delText>d</w:delText>
        </w:r>
      </w:del>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p>
    <w:p w14:paraId="3646CAC9" w14:textId="77777777" w:rsidR="00263035" w:rsidRPr="004651B0" w:rsidRDefault="00263035" w:rsidP="004651B0">
      <w:pPr>
        <w:spacing w:after="0" w:line="240" w:lineRule="auto"/>
        <w:contextualSpacing/>
        <w:jc w:val="both"/>
        <w:rPr>
          <w:rFonts w:ascii="Arial" w:hAnsi="Arial" w:cs="Arial"/>
          <w:szCs w:val="24"/>
        </w:rPr>
      </w:pPr>
    </w:p>
    <w:p w14:paraId="684BAF1F" w14:textId="77F3CFD2"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commentRangeStart w:id="86"/>
      <w:commentRangeStart w:id="87"/>
      <w:r w:rsidR="0023214D">
        <w:rPr>
          <w:rFonts w:ascii="Arial" w:hAnsi="Arial" w:cs="Arial"/>
          <w:b/>
          <w:bCs/>
          <w:szCs w:val="24"/>
        </w:rPr>
        <w:t>Recently developed WSGs</w:t>
      </w:r>
      <w:commentRangeEnd w:id="86"/>
      <w:r w:rsidR="00AA728C">
        <w:rPr>
          <w:rStyle w:val="CommentReference"/>
        </w:rPr>
        <w:commentReference w:id="86"/>
      </w:r>
      <w:commentRangeEnd w:id="87"/>
      <w:r w:rsidR="00AA728C">
        <w:rPr>
          <w:rStyle w:val="CommentReference"/>
        </w:rPr>
        <w:commentReference w:id="87"/>
      </w:r>
    </w:p>
    <w:p w14:paraId="6EB1CD0D" w14:textId="3CECDC46" w:rsidR="00C62719" w:rsidRPr="004651B0" w:rsidRDefault="00B71BB7" w:rsidP="004651B0">
      <w:pPr>
        <w:spacing w:after="0" w:line="240" w:lineRule="auto"/>
        <w:contextualSpacing/>
        <w:jc w:val="both"/>
        <w:rPr>
          <w:rFonts w:ascii="Arial" w:hAnsi="Arial" w:cs="Arial"/>
          <w:szCs w:val="24"/>
        </w:rPr>
      </w:pPr>
      <w:r w:rsidRPr="004651B0">
        <w:rPr>
          <w:rFonts w:ascii="Arial" w:hAnsi="Arial" w:cs="Arial"/>
          <w:szCs w:val="24"/>
        </w:rPr>
        <w:t xml:space="preserve">Researchers have been developing </w:t>
      </w:r>
      <w:r w:rsidR="00C70433" w:rsidRPr="004651B0">
        <w:rPr>
          <w:rFonts w:ascii="Arial" w:hAnsi="Arial" w:cs="Arial"/>
          <w:szCs w:val="24"/>
        </w:rPr>
        <w:t xml:space="preserve">strain, pressure, and temperature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del w:id="88" w:author="Demolder, Carl F" w:date="2021-04-18T14:09:00Z">
        <w:r w:rsidR="00C70433" w:rsidRPr="004651B0" w:rsidDel="006C6651">
          <w:rPr>
            <w:rFonts w:ascii="Arial" w:hAnsi="Arial" w:cs="Arial"/>
            <w:szCs w:val="24"/>
          </w:rPr>
          <w:delText xml:space="preserve"> </w:delText>
        </w:r>
        <w:r w:rsidR="005F6282" w:rsidDel="006C6651">
          <w:rPr>
            <w:rFonts w:ascii="Arial" w:hAnsi="Arial" w:cs="Arial"/>
            <w:szCs w:val="24"/>
          </w:rPr>
          <w:delText>further</w:delText>
        </w:r>
      </w:del>
      <w:r w:rsidR="005F6282">
        <w:rPr>
          <w:rFonts w:ascii="Arial" w:hAnsi="Arial" w:cs="Arial"/>
          <w:szCs w:val="24"/>
        </w:rPr>
        <w:t xml:space="preserve"> </w:t>
      </w:r>
      <w:ins w:id="89" w:author="Demolder, Carl F" w:date="2021-04-18T14:14:00Z">
        <w:r w:rsidR="00FA5A4D">
          <w:rPr>
            <w:rFonts w:ascii="Arial" w:hAnsi="Arial" w:cs="Arial"/>
            <w:szCs w:val="24"/>
          </w:rPr>
          <w:t>f</w:t>
        </w:r>
      </w:ins>
      <w:ins w:id="90" w:author="Demolder, Carl F" w:date="2021-04-18T14:15:00Z">
        <w:r w:rsidR="00FA5A4D">
          <w:rPr>
            <w:rFonts w:ascii="Arial" w:hAnsi="Arial" w:cs="Arial"/>
            <w:szCs w:val="24"/>
          </w:rPr>
          <w:t>urther</w:t>
        </w:r>
      </w:ins>
      <w:del w:id="91" w:author="Demolder, Carl F" w:date="2021-04-18T14:14:00Z">
        <w:r w:rsidR="005F6282" w:rsidDel="00FA5A4D">
          <w:rPr>
            <w:rFonts w:ascii="Arial" w:hAnsi="Arial" w:cs="Arial"/>
            <w:szCs w:val="24"/>
          </w:rPr>
          <w:delText>to</w:delText>
        </w:r>
      </w:del>
      <w:r w:rsidR="00C70433" w:rsidRPr="004651B0">
        <w:rPr>
          <w:rFonts w:ascii="Arial" w:hAnsi="Arial" w:cs="Arial"/>
          <w:szCs w:val="24"/>
        </w:rPr>
        <w:t xml:space="preserve"> improv</w:t>
      </w:r>
      <w:ins w:id="92" w:author="Demolder, Carl F" w:date="2021-04-18T14:15:00Z">
        <w:r w:rsidR="00FA5A4D">
          <w:rPr>
            <w:rFonts w:ascii="Arial" w:hAnsi="Arial" w:cs="Arial"/>
            <w:szCs w:val="24"/>
          </w:rPr>
          <w:t>ing</w:t>
        </w:r>
      </w:ins>
      <w:del w:id="93" w:author="Demolder, Carl F" w:date="2021-04-18T14:15:00Z">
        <w:r w:rsidR="00C70433" w:rsidRPr="004651B0" w:rsidDel="00FA5A4D">
          <w:rPr>
            <w:rFonts w:ascii="Arial" w:hAnsi="Arial" w:cs="Arial"/>
            <w:szCs w:val="24"/>
          </w:rPr>
          <w:delText>e</w:delText>
        </w:r>
      </w:del>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The 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lastRenderedPageBreak/>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C70433" w:rsidRPr="004651B0">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 xml:space="preserve">this paper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p>
    <w:p w14:paraId="45C8311F" w14:textId="6357865D"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del w:id="94" w:author="Demolder, Carl F" w:date="2021-04-18T14:19:00Z">
        <w:r w:rsidR="005F6282" w:rsidDel="00FA5A4D">
          <w:rPr>
            <w:rFonts w:ascii="Arial" w:hAnsi="Arial" w:cs="Arial"/>
            <w:szCs w:val="24"/>
          </w:rPr>
          <w:delText xml:space="preserve"> </w:delText>
        </w:r>
      </w:del>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o</w:t>
      </w:r>
      <w:ins w:id="95" w:author="Demolder, Carl F" w:date="2021-04-18T14:20:00Z">
        <w:r w:rsidR="00234FD0">
          <w:rPr>
            <w:rFonts w:ascii="Arial" w:hAnsi="Arial" w:cs="Arial"/>
            <w:szCs w:val="24"/>
          </w:rPr>
          <w:t>n</w:t>
        </w:r>
      </w:ins>
      <w:del w:id="96" w:author="Demolder, Carl F" w:date="2021-04-18T14:20:00Z">
        <w:r w:rsidR="005F6282" w:rsidDel="00234FD0">
          <w:rPr>
            <w:rFonts w:ascii="Arial" w:hAnsi="Arial" w:cs="Arial"/>
            <w:szCs w:val="24"/>
          </w:rPr>
          <w:delText>f</w:delText>
        </w:r>
      </w:del>
      <w:r w:rsidR="000A512B" w:rsidRPr="004651B0">
        <w:rPr>
          <w:rFonts w:ascii="Arial" w:hAnsi="Arial" w:cs="Arial"/>
          <w:szCs w:val="24"/>
        </w:rPr>
        <w:t xml:space="preserve"> t</w:t>
      </w:r>
      <w:r w:rsidR="003D585B" w:rsidRPr="004651B0">
        <w:rPr>
          <w:rFonts w:ascii="Arial" w:hAnsi="Arial" w:cs="Arial"/>
          <w:szCs w:val="24"/>
        </w:rPr>
        <w:t>he advanc</w:t>
      </w:r>
      <w:ins w:id="97" w:author="Demolder, Carl F" w:date="2021-04-18T14:20:00Z">
        <w:r w:rsidR="00234FD0">
          <w:rPr>
            <w:rFonts w:ascii="Arial" w:hAnsi="Arial" w:cs="Arial"/>
            <w:szCs w:val="24"/>
          </w:rPr>
          <w:t>ements</w:t>
        </w:r>
      </w:ins>
      <w:del w:id="98" w:author="Demolder, Carl F" w:date="2021-04-18T14:20:00Z">
        <w:r w:rsidR="003D585B" w:rsidRPr="004651B0" w:rsidDel="00234FD0">
          <w:rPr>
            <w:rFonts w:ascii="Arial" w:hAnsi="Arial" w:cs="Arial"/>
            <w:szCs w:val="24"/>
          </w:rPr>
          <w:delText>es</w:delText>
        </w:r>
      </w:del>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BB1636D" w14:textId="43ECF30E" w:rsidR="00FC4EFE" w:rsidRPr="004651B0"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 </w:t>
      </w:r>
      <w:r w:rsidR="00D77539" w:rsidRPr="004651B0">
        <w:rPr>
          <w:rFonts w:ascii="Arial" w:hAnsi="Arial" w:cs="Arial"/>
          <w:szCs w:val="24"/>
        </w:rPr>
        <w:t>how much each finger bends</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r w:rsidR="00A721E3" w:rsidRPr="004651B0">
        <w:rPr>
          <w:rFonts w:ascii="Arial" w:hAnsi="Arial" w:cs="Arial"/>
          <w:szCs w:val="24"/>
        </w:rPr>
        <w:t>Jeong et al. manufactured a</w:t>
      </w:r>
      <w:r w:rsidR="00E849A7" w:rsidRPr="004651B0">
        <w:rPr>
          <w:rFonts w:ascii="Arial" w:hAnsi="Arial" w:cs="Arial"/>
          <w:szCs w:val="24"/>
        </w:rPr>
        <w:t xml:space="preserve"> </w:t>
      </w:r>
      <w:r w:rsidR="00FB7CE2" w:rsidRPr="004651B0">
        <w:rPr>
          <w:rFonts w:ascii="Arial" w:hAnsi="Arial" w:cs="Arial"/>
          <w:szCs w:val="24"/>
        </w:rPr>
        <w:t>strain sensor</w:t>
      </w:r>
      <w:r w:rsidR="007F6F05" w:rsidRPr="004651B0">
        <w:rPr>
          <w:rFonts w:ascii="Arial" w:hAnsi="Arial" w:cs="Arial"/>
          <w:szCs w:val="24"/>
        </w:rPr>
        <w:t xml:space="preserve"> from a composite</w:t>
      </w:r>
      <w:r w:rsidR="00E849A7" w:rsidRPr="004651B0">
        <w:rPr>
          <w:rFonts w:ascii="Arial" w:hAnsi="Arial" w:cs="Arial"/>
          <w:szCs w:val="24"/>
        </w:rPr>
        <w:t xml:space="preserve"> materia</w:t>
      </w:r>
      <w:r w:rsidR="00A721E3" w:rsidRPr="004651B0">
        <w:rPr>
          <w:rFonts w:ascii="Arial" w:hAnsi="Arial" w:cs="Arial"/>
          <w:szCs w:val="24"/>
        </w:rPr>
        <w:t>l</w:t>
      </w:r>
      <w:r w:rsidR="005F6282">
        <w:rPr>
          <w:rFonts w:ascii="Arial" w:hAnsi="Arial" w:cs="Arial"/>
          <w:szCs w:val="24"/>
        </w:rPr>
        <w:t>:</w:t>
      </w:r>
      <w:r w:rsidR="007F6F05" w:rsidRPr="004651B0">
        <w:rPr>
          <w:rFonts w:ascii="Arial" w:hAnsi="Arial" w:cs="Arial"/>
          <w:szCs w:val="24"/>
        </w:rPr>
        <w:t xml:space="preserve"> fragmentized graphene foam (FGF) and polydimethylsiloxane (PDMS). The graphene foam is disintegrated into 200-300 um sized fragments. It </w:t>
      </w:r>
      <w:r w:rsidR="00A721E3" w:rsidRPr="004651B0">
        <w:rPr>
          <w:rFonts w:ascii="Arial" w:hAnsi="Arial" w:cs="Arial"/>
          <w:szCs w:val="24"/>
        </w:rPr>
        <w:t>has</w:t>
      </w:r>
      <w:r w:rsidR="007F6F05" w:rsidRPr="004651B0">
        <w:rPr>
          <w:rFonts w:ascii="Arial" w:hAnsi="Arial" w:cs="Arial"/>
          <w:szCs w:val="24"/>
        </w:rPr>
        <w:t xml:space="preserve"> a high sensitivity with a gauge factor of 15 to 29, high stretchability over 70%, and high durability over 10,000 stretching-releasing cycles </w:t>
      </w:r>
      <w:r w:rsidR="007F6F05" w:rsidRPr="004651B0">
        <w:rPr>
          <w:rFonts w:ascii="Arial" w:hAnsi="Arial" w:cs="Arial"/>
          <w:szCs w:val="24"/>
        </w:rPr>
        <w:fldChar w:fldCharType="begin"/>
      </w:r>
      <w:r w:rsidR="007F6F05"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rsidRPr="004651B0">
        <w:rPr>
          <w:rFonts w:ascii="Arial" w:hAnsi="Arial" w:cs="Arial"/>
          <w:szCs w:val="24"/>
        </w:rPr>
        <w:fldChar w:fldCharType="separate"/>
      </w:r>
      <w:r w:rsidR="007F6F05" w:rsidRPr="004651B0">
        <w:rPr>
          <w:rFonts w:ascii="Arial" w:hAnsi="Arial" w:cs="Arial"/>
          <w:noProof/>
          <w:szCs w:val="24"/>
        </w:rPr>
        <w:t>(Jeong et al. 2015)</w:t>
      </w:r>
      <w:r w:rsidR="007F6F05" w:rsidRPr="004651B0">
        <w:rPr>
          <w:rFonts w:ascii="Arial" w:hAnsi="Arial" w:cs="Arial"/>
          <w:szCs w:val="24"/>
        </w:rPr>
        <w:fldChar w:fldCharType="end"/>
      </w:r>
      <w:r w:rsidR="007F6F05" w:rsidRPr="004651B0">
        <w:rPr>
          <w:rFonts w:ascii="Arial" w:hAnsi="Arial" w:cs="Arial"/>
          <w:szCs w:val="24"/>
        </w:rPr>
        <w:t>.</w:t>
      </w:r>
      <w:r w:rsidR="00BA0418" w:rsidRPr="004651B0">
        <w:rPr>
          <w:rFonts w:ascii="Arial" w:hAnsi="Arial" w:cs="Arial"/>
          <w:szCs w:val="24"/>
        </w:rPr>
        <w:t xml:space="preserve"> </w:t>
      </w:r>
      <w:proofErr w:type="spellStart"/>
      <w:r w:rsidR="00A721E3" w:rsidRPr="004651B0">
        <w:rPr>
          <w:rFonts w:ascii="Arial" w:hAnsi="Arial" w:cs="Arial"/>
          <w:szCs w:val="24"/>
        </w:rPr>
        <w:t>Amjadi</w:t>
      </w:r>
      <w:proofErr w:type="spellEnd"/>
      <w:r w:rsidR="00A721E3" w:rsidRPr="004651B0">
        <w:rPr>
          <w:rFonts w:ascii="Arial" w:hAnsi="Arial" w:cs="Arial"/>
          <w:szCs w:val="24"/>
        </w:rPr>
        <w:t xml:space="preserve"> et al. made a</w:t>
      </w:r>
      <w:r w:rsidR="00CE4E00" w:rsidRPr="004651B0">
        <w:rPr>
          <w:rFonts w:ascii="Arial" w:hAnsi="Arial" w:cs="Arial"/>
          <w:szCs w:val="24"/>
        </w:rPr>
        <w:t xml:space="preserve"> </w:t>
      </w:r>
      <w:r w:rsidR="007C0DED" w:rsidRPr="004651B0">
        <w:rPr>
          <w:rFonts w:ascii="Arial" w:hAnsi="Arial" w:cs="Arial"/>
          <w:szCs w:val="24"/>
        </w:rPr>
        <w:t xml:space="preserve">highly flexible, stretchable, and sensitive </w:t>
      </w:r>
      <w:r w:rsidR="00CE4E00" w:rsidRPr="004651B0">
        <w:rPr>
          <w:rFonts w:ascii="Arial" w:hAnsi="Arial" w:cs="Arial"/>
          <w:szCs w:val="24"/>
        </w:rPr>
        <w:t>strain sensor</w:t>
      </w:r>
      <w:r w:rsidR="007C0DED" w:rsidRPr="004651B0">
        <w:rPr>
          <w:rFonts w:ascii="Arial" w:hAnsi="Arial" w:cs="Arial"/>
          <w:szCs w:val="24"/>
        </w:rPr>
        <w:t xml:space="preserve"> </w:t>
      </w:r>
      <w:r w:rsidR="00A721E3" w:rsidRPr="004651B0">
        <w:rPr>
          <w:rFonts w:ascii="Arial" w:hAnsi="Arial" w:cs="Arial"/>
          <w:szCs w:val="24"/>
        </w:rPr>
        <w:t>using</w:t>
      </w:r>
      <w:r w:rsidR="007C0DED" w:rsidRPr="004651B0">
        <w:rPr>
          <w:rFonts w:ascii="Arial" w:hAnsi="Arial" w:cs="Arial"/>
          <w:szCs w:val="24"/>
        </w:rPr>
        <w:t xml:space="preserve"> </w:t>
      </w:r>
      <w:r w:rsidR="00A721E3" w:rsidRPr="004651B0">
        <w:rPr>
          <w:rFonts w:ascii="Arial" w:hAnsi="Arial" w:cs="Arial"/>
          <w:szCs w:val="24"/>
        </w:rPr>
        <w:t>a</w:t>
      </w:r>
      <w:r w:rsidR="007C0DED" w:rsidRPr="004651B0">
        <w:rPr>
          <w:rFonts w:ascii="Arial" w:hAnsi="Arial" w:cs="Arial"/>
          <w:szCs w:val="24"/>
        </w:rPr>
        <w:t xml:space="preserve"> silver nanowire (AgNW) network and PDMS elastomer </w:t>
      </w:r>
      <w:r w:rsidR="00A721E3" w:rsidRPr="004651B0">
        <w:rPr>
          <w:rFonts w:ascii="Arial" w:hAnsi="Arial" w:cs="Arial"/>
          <w:szCs w:val="24"/>
        </w:rPr>
        <w:t>to</w:t>
      </w:r>
      <w:r w:rsidR="007C0DED" w:rsidRPr="004651B0">
        <w:rPr>
          <w:rFonts w:ascii="Arial" w:hAnsi="Arial" w:cs="Arial"/>
          <w:szCs w:val="24"/>
        </w:rPr>
        <w:t xml:space="preserve"> form a sandwich structure. This sensor has a </w:t>
      </w:r>
      <w:r w:rsidR="00FF7629" w:rsidRPr="004651B0">
        <w:rPr>
          <w:rFonts w:ascii="Arial" w:hAnsi="Arial" w:cs="Arial"/>
          <w:szCs w:val="24"/>
        </w:rPr>
        <w:t xml:space="preserve">gauge factor ranging from 2 to 14 and a stretchability up to 70%. </w:t>
      </w:r>
      <w:r w:rsidR="00080C92" w:rsidRPr="004651B0">
        <w:rPr>
          <w:rFonts w:ascii="Arial" w:hAnsi="Arial" w:cs="Arial"/>
          <w:szCs w:val="24"/>
        </w:rPr>
        <w:t xml:space="preserve">This strain sensor was integrated onto a glove </w:t>
      </w:r>
      <w:del w:id="99" w:author="Demolder, Carl F" w:date="2021-04-18T14:24:00Z">
        <w:r w:rsidR="00080C92" w:rsidRPr="004651B0" w:rsidDel="00234FD0">
          <w:rPr>
            <w:rFonts w:ascii="Arial" w:hAnsi="Arial" w:cs="Arial"/>
            <w:szCs w:val="24"/>
          </w:rPr>
          <w:delText xml:space="preserve">for </w:delText>
        </w:r>
        <w:r w:rsidR="00A721E3" w:rsidRPr="004651B0" w:rsidDel="00234FD0">
          <w:rPr>
            <w:rFonts w:ascii="Arial" w:hAnsi="Arial" w:cs="Arial"/>
            <w:szCs w:val="24"/>
          </w:rPr>
          <w:delText xml:space="preserve">the </w:delText>
        </w:r>
        <w:r w:rsidR="00080C92" w:rsidRPr="004651B0" w:rsidDel="00234FD0">
          <w:rPr>
            <w:rFonts w:ascii="Arial" w:hAnsi="Arial" w:cs="Arial"/>
            <w:szCs w:val="24"/>
          </w:rPr>
          <w:delText xml:space="preserve">motion detection of fingers </w:delText>
        </w:r>
      </w:del>
      <w:r w:rsidR="00080C92" w:rsidRPr="004651B0">
        <w:rPr>
          <w:rFonts w:ascii="Arial" w:hAnsi="Arial" w:cs="Arial"/>
          <w:szCs w:val="24"/>
        </w:rPr>
        <w:t xml:space="preserve">to control an avatar in a virtual environment </w:t>
      </w:r>
      <w:r w:rsidR="00706C6D" w:rsidRPr="004651B0">
        <w:rPr>
          <w:rFonts w:ascii="Arial" w:hAnsi="Arial" w:cs="Arial"/>
          <w:szCs w:val="24"/>
        </w:rPr>
        <w:fldChar w:fldCharType="begin"/>
      </w:r>
      <w:r w:rsidR="00706C6D"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rsidRPr="004651B0">
        <w:rPr>
          <w:rFonts w:ascii="Arial" w:hAnsi="Arial" w:cs="Arial"/>
          <w:szCs w:val="24"/>
        </w:rPr>
        <w:fldChar w:fldCharType="separate"/>
      </w:r>
      <w:r w:rsidR="00706C6D" w:rsidRPr="004651B0">
        <w:rPr>
          <w:rFonts w:ascii="Arial" w:hAnsi="Arial" w:cs="Arial"/>
          <w:noProof/>
          <w:szCs w:val="24"/>
        </w:rPr>
        <w:t>(Amjadi et al. 2014)</w:t>
      </w:r>
      <w:r w:rsidR="00706C6D" w:rsidRPr="004651B0">
        <w:rPr>
          <w:rFonts w:ascii="Arial" w:hAnsi="Arial" w:cs="Arial"/>
          <w:szCs w:val="24"/>
        </w:rPr>
        <w:fldChar w:fldCharType="end"/>
      </w:r>
      <w:r w:rsidR="00706C6D" w:rsidRPr="004651B0">
        <w:rPr>
          <w:rFonts w:ascii="Arial" w:hAnsi="Arial" w:cs="Arial"/>
          <w:szCs w:val="24"/>
        </w:rPr>
        <w:t>.</w:t>
      </w:r>
      <w:r w:rsidR="00BA0418" w:rsidRPr="004651B0">
        <w:rPr>
          <w:rFonts w:ascii="Arial" w:hAnsi="Arial" w:cs="Arial"/>
          <w:szCs w:val="24"/>
        </w:rPr>
        <w:t xml:space="preserve"> </w:t>
      </w:r>
      <w:r w:rsidR="00A721E3" w:rsidRPr="004651B0">
        <w:rPr>
          <w:rFonts w:ascii="Arial" w:hAnsi="Arial" w:cs="Arial"/>
          <w:szCs w:val="24"/>
        </w:rPr>
        <w:t>O</w:t>
      </w:r>
      <w:r w:rsidR="00C020E2">
        <w:rPr>
          <w:rFonts w:ascii="Arial" w:hAnsi="Arial" w:cs="Arial"/>
          <w:szCs w:val="24"/>
        </w:rPr>
        <w:t>'</w:t>
      </w:r>
      <w:r w:rsidR="00A721E3" w:rsidRPr="004651B0">
        <w:rPr>
          <w:rFonts w:ascii="Arial" w:hAnsi="Arial" w:cs="Arial"/>
          <w:szCs w:val="24"/>
        </w:rPr>
        <w:t xml:space="preserve">Connor et al. made a </w:t>
      </w:r>
      <w:r w:rsidR="00B02CBF" w:rsidRPr="004651B0">
        <w:rPr>
          <w:rFonts w:ascii="Arial" w:hAnsi="Arial" w:cs="Arial"/>
          <w:szCs w:val="24"/>
        </w:rPr>
        <w:t>strain sensor</w:t>
      </w:r>
      <w:r w:rsidR="00BA0418" w:rsidRPr="004651B0">
        <w:rPr>
          <w:rFonts w:ascii="Arial" w:hAnsi="Arial" w:cs="Arial"/>
          <w:szCs w:val="24"/>
        </w:rPr>
        <w:t xml:space="preserve"> </w:t>
      </w:r>
      <w:r w:rsidR="00A721E3" w:rsidRPr="004651B0">
        <w:rPr>
          <w:rFonts w:ascii="Arial" w:hAnsi="Arial" w:cs="Arial"/>
          <w:szCs w:val="24"/>
        </w:rPr>
        <w:t xml:space="preserve">by placing </w:t>
      </w:r>
      <w:r w:rsidR="00B02CBF" w:rsidRPr="004651B0">
        <w:rPr>
          <w:rFonts w:ascii="Arial" w:hAnsi="Arial" w:cs="Arial"/>
          <w:szCs w:val="24"/>
        </w:rPr>
        <w:t>carbon paint on PDMS material with a PU encasement. Copper tape is attached to the PDMS</w:t>
      </w:r>
      <w:r w:rsidR="005F6282">
        <w:rPr>
          <w:rFonts w:ascii="Arial" w:hAnsi="Arial" w:cs="Arial"/>
          <w:szCs w:val="24"/>
        </w:rPr>
        <w:t>,</w:t>
      </w:r>
      <w:r w:rsidR="00B02CBF" w:rsidRPr="004651B0">
        <w:rPr>
          <w:rFonts w:ascii="Arial" w:hAnsi="Arial" w:cs="Arial"/>
          <w:szCs w:val="24"/>
        </w:rPr>
        <w:t xml:space="preserve"> and conductive thread is used to attach the strain sensor to the circuit elements. The entire system was constructed with less than </w:t>
      </w:r>
      <w:r w:rsidR="00FC4EFE" w:rsidRPr="004651B0">
        <w:rPr>
          <w:rFonts w:ascii="Arial" w:hAnsi="Arial" w:cs="Arial"/>
          <w:szCs w:val="24"/>
        </w:rPr>
        <w:t>one hundred dollars</w:t>
      </w:r>
      <w:r w:rsidR="00C020E2">
        <w:rPr>
          <w:rFonts w:ascii="Arial" w:hAnsi="Arial" w:cs="Arial"/>
          <w:szCs w:val="24"/>
        </w:rPr>
        <w:t>'</w:t>
      </w:r>
      <w:r w:rsidR="00FC4EFE" w:rsidRPr="004651B0">
        <w:rPr>
          <w:rFonts w:ascii="Arial" w:hAnsi="Arial" w:cs="Arial"/>
          <w:szCs w:val="24"/>
        </w:rPr>
        <w:t xml:space="preserve"> worth of material</w:t>
      </w:r>
      <w:r w:rsidR="00B02CBF" w:rsidRPr="004651B0">
        <w:rPr>
          <w:rFonts w:ascii="Arial" w:hAnsi="Arial" w:cs="Arial"/>
          <w:szCs w:val="24"/>
        </w:rPr>
        <w:t xml:space="preserve"> and</w:t>
      </w:r>
      <w:r w:rsidR="00FC4EFE" w:rsidRPr="004651B0">
        <w:rPr>
          <w:rFonts w:ascii="Arial" w:hAnsi="Arial" w:cs="Arial"/>
          <w:szCs w:val="24"/>
        </w:rPr>
        <w:t xml:space="preserve"> it</w:t>
      </w:r>
      <w:r w:rsidR="00B02CBF" w:rsidRPr="004651B0">
        <w:rPr>
          <w:rFonts w:ascii="Arial" w:hAnsi="Arial" w:cs="Arial"/>
          <w:szCs w:val="24"/>
        </w:rPr>
        <w:t xml:space="preserve"> did not require access to a cleanroom for completion</w:t>
      </w:r>
      <w:r w:rsidR="00BA0418" w:rsidRPr="004651B0">
        <w:rPr>
          <w:rFonts w:ascii="Arial" w:hAnsi="Arial" w:cs="Arial"/>
          <w:szCs w:val="24"/>
        </w:rPr>
        <w:t xml:space="preserve">. These sensors were used to wirelessly translate the American Sign Language (ASL) into text that is displayable on a computer or smartphone </w:t>
      </w:r>
      <w:r w:rsidR="00795F6F" w:rsidRPr="004651B0">
        <w:rPr>
          <w:rFonts w:ascii="Arial" w:hAnsi="Arial" w:cs="Arial"/>
          <w:szCs w:val="24"/>
        </w:rPr>
        <w:fldChar w:fldCharType="begin"/>
      </w:r>
      <w:r w:rsidR="00C020E2">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rsidRPr="004651B0">
        <w:rPr>
          <w:rFonts w:ascii="Arial" w:hAnsi="Arial" w:cs="Arial"/>
          <w:szCs w:val="24"/>
        </w:rPr>
        <w:fldChar w:fldCharType="separate"/>
      </w:r>
      <w:r w:rsidR="00C020E2">
        <w:rPr>
          <w:rFonts w:ascii="Arial" w:hAnsi="Arial" w:cs="Arial"/>
          <w:noProof/>
          <w:szCs w:val="24"/>
        </w:rPr>
        <w:t>(O’Connor et al. 2017)</w:t>
      </w:r>
      <w:r w:rsidR="00795F6F" w:rsidRPr="004651B0">
        <w:rPr>
          <w:rFonts w:ascii="Arial" w:hAnsi="Arial" w:cs="Arial"/>
          <w:szCs w:val="24"/>
        </w:rPr>
        <w:fldChar w:fldCharType="end"/>
      </w:r>
      <w:r w:rsidR="00795F6F" w:rsidRPr="004651B0">
        <w:rPr>
          <w:rFonts w:ascii="Arial" w:hAnsi="Arial" w:cs="Arial"/>
          <w:szCs w:val="24"/>
        </w:rPr>
        <w:t>.</w:t>
      </w:r>
      <w:r w:rsidR="00BA0418" w:rsidRPr="004651B0">
        <w:rPr>
          <w:rFonts w:ascii="Arial" w:hAnsi="Arial" w:cs="Arial"/>
          <w:szCs w:val="24"/>
        </w:rPr>
        <w:t xml:space="preserve"> </w:t>
      </w:r>
      <w:r w:rsidR="00FC4EFE" w:rsidRPr="004651B0">
        <w:rPr>
          <w:rFonts w:ascii="Arial" w:hAnsi="Arial" w:cs="Arial"/>
          <w:szCs w:val="24"/>
        </w:rPr>
        <w:t>Carbonaro et al. made a</w:t>
      </w:r>
      <w:r w:rsidR="00BA0418" w:rsidRPr="004651B0">
        <w:rPr>
          <w:rFonts w:ascii="Arial" w:hAnsi="Arial" w:cs="Arial"/>
          <w:szCs w:val="24"/>
        </w:rPr>
        <w:t xml:space="preserve"> strain sensor using</w:t>
      </w:r>
      <w:r w:rsidR="00BA61A6" w:rsidRPr="004651B0">
        <w:rPr>
          <w:rFonts w:ascii="Arial" w:hAnsi="Arial" w:cs="Arial"/>
          <w:szCs w:val="24"/>
        </w:rPr>
        <w:t xml:space="preserve"> a double</w:t>
      </w:r>
      <w:r w:rsidR="005F6282">
        <w:rPr>
          <w:rFonts w:ascii="Arial" w:hAnsi="Arial" w:cs="Arial"/>
          <w:szCs w:val="24"/>
        </w:rPr>
        <w:t>-</w:t>
      </w:r>
      <w:r w:rsidR="00BA61A6" w:rsidRPr="004651B0">
        <w:rPr>
          <w:rFonts w:ascii="Arial" w:hAnsi="Arial" w:cs="Arial"/>
          <w:szCs w:val="24"/>
        </w:rPr>
        <w:t xml:space="preserve">layer textile-based goniometer. This double layer configuration provides insight into the </w:t>
      </w:r>
      <w:r w:rsidR="005A15ED" w:rsidRPr="004651B0">
        <w:rPr>
          <w:rFonts w:ascii="Arial" w:hAnsi="Arial" w:cs="Arial"/>
          <w:szCs w:val="24"/>
        </w:rPr>
        <w:t>sample</w:t>
      </w:r>
      <w:r w:rsidR="00C020E2">
        <w:rPr>
          <w:rFonts w:ascii="Arial" w:hAnsi="Arial" w:cs="Arial"/>
          <w:szCs w:val="24"/>
        </w:rPr>
        <w:t>'</w:t>
      </w:r>
      <w:r w:rsidR="005A15ED" w:rsidRPr="004651B0">
        <w:rPr>
          <w:rFonts w:ascii="Arial" w:hAnsi="Arial" w:cs="Arial"/>
          <w:szCs w:val="24"/>
        </w:rPr>
        <w:t>s flexion angle</w:t>
      </w:r>
      <w:r w:rsidR="00FC4EFE" w:rsidRPr="004651B0">
        <w:rPr>
          <w:rFonts w:ascii="Arial" w:hAnsi="Arial" w:cs="Arial"/>
          <w:szCs w:val="24"/>
        </w:rPr>
        <w:t xml:space="preserve">, which is </w:t>
      </w:r>
      <w:r w:rsidR="005A15ED" w:rsidRPr="004651B0">
        <w:rPr>
          <w:rFonts w:ascii="Arial" w:hAnsi="Arial" w:cs="Arial"/>
          <w:szCs w:val="24"/>
        </w:rPr>
        <w:t>independent</w:t>
      </w:r>
      <w:r w:rsidR="00BA0418" w:rsidRPr="004651B0">
        <w:rPr>
          <w:rFonts w:ascii="Arial" w:hAnsi="Arial" w:cs="Arial"/>
          <w:szCs w:val="24"/>
        </w:rPr>
        <w:t xml:space="preserve"> of its</w:t>
      </w:r>
      <w:r w:rsidR="005A15ED" w:rsidRPr="004651B0">
        <w:rPr>
          <w:rFonts w:ascii="Arial" w:hAnsi="Arial" w:cs="Arial"/>
          <w:szCs w:val="24"/>
        </w:rPr>
        <w:t xml:space="preserve"> bending profile</w:t>
      </w:r>
      <w:r w:rsidR="00BA0418" w:rsidRPr="004651B0">
        <w:rPr>
          <w:rFonts w:ascii="Arial" w:hAnsi="Arial" w:cs="Arial"/>
          <w:szCs w:val="24"/>
        </w:rPr>
        <w:t>. A WSG utilizes three KPF goniometers to track flexion and extension movement of the metacarpophalangeal joints of the thumb, index, and middle fingers</w:t>
      </w:r>
      <w:r w:rsidR="00BA61A6" w:rsidRPr="004651B0">
        <w:rPr>
          <w:rFonts w:ascii="Arial" w:hAnsi="Arial" w:cs="Arial"/>
          <w:szCs w:val="24"/>
        </w:rPr>
        <w:t xml:space="preserve"> </w:t>
      </w:r>
      <w:r w:rsidR="00BA61A6"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4651B0">
        <w:rPr>
          <w:rFonts w:ascii="Arial" w:hAnsi="Arial" w:cs="Arial"/>
          <w:szCs w:val="24"/>
        </w:rPr>
        <w:instrText xml:space="preserve"> ADDIN EN.CITE </w:instrText>
      </w:r>
      <w:r w:rsidR="00BA61A6"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4651B0">
        <w:rPr>
          <w:rFonts w:ascii="Arial" w:hAnsi="Arial" w:cs="Arial"/>
          <w:szCs w:val="24"/>
        </w:rPr>
        <w:instrText xml:space="preserve"> ADDIN EN.CITE.DATA </w:instrText>
      </w:r>
      <w:r w:rsidR="00BA61A6" w:rsidRPr="004651B0">
        <w:rPr>
          <w:rFonts w:ascii="Arial" w:hAnsi="Arial" w:cs="Arial"/>
          <w:szCs w:val="24"/>
        </w:rPr>
      </w:r>
      <w:r w:rsidR="00BA61A6" w:rsidRPr="004651B0">
        <w:rPr>
          <w:rFonts w:ascii="Arial" w:hAnsi="Arial" w:cs="Arial"/>
          <w:szCs w:val="24"/>
        </w:rPr>
        <w:fldChar w:fldCharType="end"/>
      </w:r>
      <w:r w:rsidR="00BA61A6" w:rsidRPr="004651B0">
        <w:rPr>
          <w:rFonts w:ascii="Arial" w:hAnsi="Arial" w:cs="Arial"/>
          <w:szCs w:val="24"/>
        </w:rPr>
      </w:r>
      <w:r w:rsidR="00BA61A6" w:rsidRPr="004651B0">
        <w:rPr>
          <w:rFonts w:ascii="Arial" w:hAnsi="Arial" w:cs="Arial"/>
          <w:szCs w:val="24"/>
        </w:rPr>
        <w:fldChar w:fldCharType="separate"/>
      </w:r>
      <w:r w:rsidR="00BA61A6" w:rsidRPr="004651B0">
        <w:rPr>
          <w:rFonts w:ascii="Arial" w:hAnsi="Arial" w:cs="Arial"/>
          <w:noProof/>
          <w:szCs w:val="24"/>
        </w:rPr>
        <w:t>(Carbonaro et al. 2014)</w:t>
      </w:r>
      <w:r w:rsidR="00BA61A6" w:rsidRPr="004651B0">
        <w:rPr>
          <w:rFonts w:ascii="Arial" w:hAnsi="Arial" w:cs="Arial"/>
          <w:szCs w:val="24"/>
        </w:rPr>
        <w:fldChar w:fldCharType="end"/>
      </w:r>
      <w:r w:rsidR="00BA61A6" w:rsidRPr="004651B0">
        <w:rPr>
          <w:rFonts w:ascii="Arial" w:hAnsi="Arial" w:cs="Arial"/>
          <w:szCs w:val="24"/>
        </w:rPr>
        <w:t xml:space="preserve">. </w:t>
      </w:r>
    </w:p>
    <w:p w14:paraId="7A36CC10" w14:textId="75B1C970" w:rsidR="00C05A0A" w:rsidRPr="004651B0" w:rsidRDefault="00C333C9" w:rsidP="00EE7CB4">
      <w:pPr>
        <w:spacing w:after="0" w:line="240" w:lineRule="auto"/>
        <w:ind w:firstLine="720"/>
        <w:contextualSpacing/>
        <w:jc w:val="both"/>
        <w:rPr>
          <w:rFonts w:ascii="Arial" w:hAnsi="Arial" w:cs="Arial"/>
          <w:szCs w:val="24"/>
        </w:rPr>
      </w:pPr>
      <w:r w:rsidRPr="004651B0">
        <w:rPr>
          <w:rFonts w:ascii="Arial" w:hAnsi="Arial" w:cs="Arial"/>
          <w:szCs w:val="24"/>
        </w:rPr>
        <w:lastRenderedPageBreak/>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w:t>
      </w:r>
      <w:proofErr w:type="spellStart"/>
      <w:r w:rsidR="005A15ED" w:rsidRPr="004651B0">
        <w:rPr>
          <w:rFonts w:ascii="Arial" w:hAnsi="Arial" w:cs="Arial"/>
          <w:szCs w:val="24"/>
        </w:rPr>
        <w:t>TrFE</w:t>
      </w:r>
      <w:proofErr w:type="spellEnd"/>
      <w:r w:rsidR="005A15ED" w:rsidRPr="004651B0">
        <w:rPr>
          <w:rFonts w:ascii="Arial" w:hAnsi="Arial" w:cs="Arial"/>
          <w:szCs w:val="24"/>
        </w:rPr>
        <w:t>) polymer nanofibers mat and silver nanowires layer. The conductive fiber sensor</w:t>
      </w:r>
      <w:del w:id="100" w:author="Demolder, Carl F" w:date="2021-04-18T14:27:00Z">
        <w:r w:rsidR="005A15ED" w:rsidRPr="004651B0" w:rsidDel="00234FD0">
          <w:rPr>
            <w:rFonts w:ascii="Arial" w:hAnsi="Arial" w:cs="Arial"/>
            <w:szCs w:val="24"/>
          </w:rPr>
          <w:delText>s</w:delText>
        </w:r>
      </w:del>
      <w:r w:rsidR="005A15ED" w:rsidRPr="004651B0">
        <w:rPr>
          <w:rFonts w:ascii="Arial" w:hAnsi="Arial" w:cs="Arial"/>
          <w:szCs w:val="24"/>
        </w:rPr>
        <w:t xml:space="preserve"> exhibit</w:t>
      </w:r>
      <w:ins w:id="101" w:author="Demolder, Carl F" w:date="2021-04-18T14:27:00Z">
        <w:r w:rsidR="00234FD0">
          <w:rPr>
            <w:rFonts w:ascii="Arial" w:hAnsi="Arial" w:cs="Arial"/>
            <w:szCs w:val="24"/>
          </w:rPr>
          <w:t>s</w:t>
        </w:r>
      </w:ins>
      <w:r w:rsidR="005A15ED" w:rsidRPr="004651B0">
        <w:rPr>
          <w:rFonts w:ascii="Arial" w:hAnsi="Arial" w:cs="Arial"/>
          <w:szCs w:val="24"/>
        </w:rPr>
        <w:t xml:space="preserve"> a high gauge factor of 5.326, rapid response of 20 m</w:t>
      </w:r>
      <w:r w:rsidRPr="004651B0">
        <w:rPr>
          <w:rFonts w:ascii="Arial" w:hAnsi="Arial" w:cs="Arial"/>
          <w:szCs w:val="24"/>
        </w:rPr>
        <w:t>illi</w:t>
      </w:r>
      <w:r w:rsidR="005A15ED" w:rsidRPr="004651B0">
        <w:rPr>
          <w:rFonts w:ascii="Arial" w:hAnsi="Arial" w:cs="Arial"/>
          <w:szCs w:val="24"/>
        </w:rPr>
        <w:t>s</w:t>
      </w:r>
      <w:r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an outstanding durability after 10,000 strain cycles</w:t>
      </w:r>
      <w:r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Pr="004651B0">
        <w:rPr>
          <w:rFonts w:ascii="Arial" w:hAnsi="Arial" w:cs="Arial"/>
          <w:szCs w:val="24"/>
        </w:rPr>
        <w:t xml:space="preserve"> A novel stretchable strain sensor was made using </w:t>
      </w:r>
      <w:proofErr w:type="spellStart"/>
      <w:r w:rsidRPr="004651B0">
        <w:rPr>
          <w:rFonts w:ascii="Arial" w:hAnsi="Arial" w:cs="Arial"/>
          <w:szCs w:val="24"/>
        </w:rPr>
        <w:t>AgNW</w:t>
      </w:r>
      <w:r w:rsidR="00AA50A2" w:rsidRPr="004651B0">
        <w:rPr>
          <w:rFonts w:ascii="Arial" w:hAnsi="Arial" w:cs="Arial"/>
          <w:szCs w:val="24"/>
        </w:rPr>
        <w:t>s</w:t>
      </w:r>
      <w:proofErr w:type="spellEnd"/>
      <w:r w:rsidR="00AA50A2" w:rsidRPr="004651B0">
        <w:rPr>
          <w:rFonts w:ascii="Arial" w:hAnsi="Arial" w:cs="Arial"/>
          <w:szCs w:val="24"/>
        </w:rPr>
        <w:t>, a</w:t>
      </w:r>
      <w:r w:rsidRPr="004651B0">
        <w:rPr>
          <w:rFonts w:ascii="Arial" w:hAnsi="Arial" w:cs="Arial"/>
          <w:szCs w:val="24"/>
        </w:rPr>
        <w:t xml:space="preserve"> PDMS conductor</w:t>
      </w:r>
      <w:r w:rsidR="00AA50A2" w:rsidRPr="004651B0">
        <w:rPr>
          <w:rFonts w:ascii="Arial" w:hAnsi="Arial" w:cs="Arial"/>
          <w:szCs w:val="24"/>
        </w:rPr>
        <w:t>,</w:t>
      </w:r>
      <w:r w:rsidRPr="004651B0">
        <w:rPr>
          <w:rFonts w:ascii="Arial" w:hAnsi="Arial" w:cs="Arial"/>
          <w:szCs w:val="24"/>
        </w:rPr>
        <w:t xml:space="preserve"> poly(3-hexylthiophene) nanofrils (P3HT-NF)</w:t>
      </w:r>
      <w:r w:rsidR="00AA50A2" w:rsidRPr="004651B0">
        <w:rPr>
          <w:rFonts w:ascii="Arial" w:hAnsi="Arial" w:cs="Arial"/>
          <w:szCs w:val="24"/>
        </w:rPr>
        <w:t>,</w:t>
      </w:r>
      <w:r w:rsidRPr="004651B0">
        <w:rPr>
          <w:rFonts w:ascii="Arial" w:hAnsi="Arial" w:cs="Arial"/>
          <w:szCs w:val="24"/>
        </w:rPr>
        <w:t xml:space="preserve"> and PDMS semiconductor nanocomposites as shown in </w:t>
      </w:r>
      <w:r w:rsidRPr="004651B0">
        <w:rPr>
          <w:rFonts w:ascii="Arial" w:hAnsi="Arial" w:cs="Arial"/>
          <w:b/>
          <w:bCs/>
          <w:szCs w:val="24"/>
        </w:rPr>
        <w:t xml:space="preserve">Fig. </w:t>
      </w:r>
      <w:r w:rsidR="00AA50A2" w:rsidRPr="004651B0">
        <w:rPr>
          <w:rFonts w:ascii="Arial" w:hAnsi="Arial" w:cs="Arial"/>
          <w:b/>
          <w:bCs/>
          <w:szCs w:val="24"/>
        </w:rPr>
        <w:t>5A</w:t>
      </w:r>
      <w:r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Pr="004651B0">
        <w:rPr>
          <w:rFonts w:ascii="Arial" w:hAnsi="Arial" w:cs="Arial"/>
          <w:szCs w:val="24"/>
        </w:rPr>
        <w:fldChar w:fldCharType="begin"/>
      </w:r>
      <w:r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(Kim et al. 2018)</w:t>
      </w:r>
      <w:r w:rsidRPr="004651B0">
        <w:rPr>
          <w:rFonts w:ascii="Arial" w:hAnsi="Arial" w:cs="Arial"/>
          <w:szCs w:val="24"/>
        </w:rPr>
        <w:fldChar w:fldCharType="end"/>
      </w:r>
      <w:r w:rsidRPr="004651B0">
        <w:rPr>
          <w:rFonts w:ascii="Arial" w:hAnsi="Arial" w:cs="Arial"/>
          <w:szCs w:val="24"/>
        </w:rPr>
        <w:t xml:space="preserve">. </w:t>
      </w:r>
      <w:r w:rsidR="00AA50A2"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 xml:space="preserve">PVDF nano fibers have the highest piezoelectric coefficient among polymers, outstanding mechanical strength, very low acoustic impedance, a flat frequency response and a broad dynamic response, and a good chemical and moisture resistivity. </w:t>
      </w:r>
      <w:r w:rsidR="008B403F" w:rsidRPr="004651B0">
        <w:rPr>
          <w:rFonts w:ascii="Arial" w:hAnsi="Arial" w:cs="Arial"/>
          <w:szCs w:val="24"/>
        </w:rPr>
        <w:t>Copper foil tape w</w:t>
      </w:r>
      <w:ins w:id="102" w:author="Demolder, Carl F" w:date="2021-04-18T14:28:00Z">
        <w:r w:rsidR="00234FD0">
          <w:rPr>
            <w:rFonts w:ascii="Arial" w:hAnsi="Arial" w:cs="Arial"/>
            <w:szCs w:val="24"/>
          </w:rPr>
          <w:t>as</w:t>
        </w:r>
      </w:ins>
      <w:del w:id="103" w:author="Demolder, Carl F" w:date="2021-04-18T14:28:00Z">
        <w:r w:rsidR="008B403F" w:rsidRPr="004651B0" w:rsidDel="00234FD0">
          <w:rPr>
            <w:rFonts w:ascii="Arial" w:hAnsi="Arial" w:cs="Arial"/>
            <w:szCs w:val="24"/>
          </w:rPr>
          <w:delText>ere</w:delText>
        </w:r>
      </w:del>
      <w:r w:rsidR="008B403F" w:rsidRPr="004651B0">
        <w:rPr>
          <w:rFonts w:ascii="Arial" w:hAnsi="Arial" w:cs="Arial"/>
          <w:szCs w:val="24"/>
        </w:rPr>
        <w:t xml:space="preserve"> fixed</w:t>
      </w:r>
      <w:r w:rsidR="00AA50A2"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ins w:id="104" w:author="Demolder, Carl F" w:date="2021-04-18T14:28:00Z">
        <w:r w:rsidR="00234FD0">
          <w:rPr>
            <w:rFonts w:ascii="Arial" w:hAnsi="Arial" w:cs="Arial"/>
            <w:szCs w:val="24"/>
          </w:rPr>
          <w:t>,</w:t>
        </w:r>
      </w:ins>
      <w:r w:rsidR="008B403F" w:rsidRPr="004651B0">
        <w:rPr>
          <w:rFonts w:ascii="Arial" w:hAnsi="Arial" w:cs="Arial"/>
          <w:szCs w:val="24"/>
        </w:rPr>
        <w:t xml:space="preserve"> and</w:t>
      </w:r>
      <w:ins w:id="105" w:author="Demolder, Carl F" w:date="2021-04-18T14:28:00Z">
        <w:r w:rsidR="00234FD0">
          <w:rPr>
            <w:rFonts w:ascii="Arial" w:hAnsi="Arial" w:cs="Arial"/>
            <w:szCs w:val="24"/>
          </w:rPr>
          <w:t xml:space="preserve"> it</w:t>
        </w:r>
      </w:ins>
      <w:r w:rsidR="00AA50A2" w:rsidRPr="004651B0">
        <w:rPr>
          <w:rFonts w:ascii="Arial" w:hAnsi="Arial" w:cs="Arial"/>
          <w:szCs w:val="24"/>
        </w:rPr>
        <w:t xml:space="preserve"> was</w:t>
      </w:r>
      <w:r w:rsidR="008B403F" w:rsidRPr="004651B0">
        <w:rPr>
          <w:rFonts w:ascii="Arial" w:hAnsi="Arial" w:cs="Arial"/>
          <w:szCs w:val="24"/>
        </w:rPr>
        <w:t xml:space="preserve"> laminated </w:t>
      </w:r>
      <w:r w:rsidR="00AA50A2"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00AA50A2"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B13A63" w:rsidRPr="004651B0">
        <w:rPr>
          <w:rFonts w:ascii="Arial" w:hAnsi="Arial" w:cs="Arial"/>
          <w:szCs w:val="24"/>
        </w:rPr>
        <w:t>McCaw et al. made a</w:t>
      </w:r>
      <w:r w:rsidR="004D55F5" w:rsidRPr="004651B0">
        <w:rPr>
          <w:rFonts w:ascii="Arial" w:hAnsi="Arial" w:cs="Arial"/>
          <w:szCs w:val="24"/>
        </w:rPr>
        <w:t xml:space="preserve"> capacitance-based strain sensor </w:t>
      </w:r>
      <w:r w:rsidR="00B13A63" w:rsidRPr="004651B0">
        <w:rPr>
          <w:rFonts w:ascii="Arial" w:hAnsi="Arial" w:cs="Arial"/>
          <w:szCs w:val="24"/>
        </w:rPr>
        <w:t xml:space="preserve">using </w:t>
      </w:r>
      <w:r w:rsidR="00C05A0A" w:rsidRPr="004651B0">
        <w:rPr>
          <w:rFonts w:ascii="Arial" w:hAnsi="Arial" w:cs="Arial"/>
          <w:szCs w:val="24"/>
        </w:rPr>
        <w:t>silicone elastomer and expanded graphite composite material.</w:t>
      </w:r>
      <w:r w:rsidR="004D55F5" w:rsidRPr="004651B0">
        <w:rPr>
          <w:rFonts w:ascii="Arial" w:hAnsi="Arial" w:cs="Arial"/>
          <w:szCs w:val="24"/>
        </w:rPr>
        <w:t xml:space="preserve"> T</w:t>
      </w:r>
      <w:r w:rsidR="00C05A0A" w:rsidRPr="004651B0">
        <w:rPr>
          <w:rFonts w:ascii="Arial" w:hAnsi="Arial" w:cs="Arial"/>
          <w:szCs w:val="24"/>
        </w:rPr>
        <w:t>he conductive electrode layers</w:t>
      </w:r>
      <w:r w:rsidR="004D55F5" w:rsidRPr="004651B0">
        <w:rPr>
          <w:rFonts w:ascii="Arial" w:hAnsi="Arial" w:cs="Arial"/>
          <w:szCs w:val="24"/>
        </w:rPr>
        <w:t xml:space="preserve"> were made by incorporating</w:t>
      </w:r>
      <w:r w:rsidR="00C05A0A" w:rsidRPr="004651B0">
        <w:rPr>
          <w:rFonts w:ascii="Arial" w:hAnsi="Arial" w:cs="Arial"/>
          <w:szCs w:val="24"/>
        </w:rPr>
        <w:t xml:space="preserve"> expanded intercalated graphite into the silicone elastomer </w:t>
      </w:r>
      <w:r w:rsidR="004D55F5" w:rsidRPr="004651B0">
        <w:rPr>
          <w:rFonts w:ascii="Arial" w:hAnsi="Arial" w:cs="Arial"/>
          <w:szCs w:val="24"/>
        </w:rPr>
        <w:t xml:space="preserve">layer </w:t>
      </w:r>
      <w:r w:rsidR="00C05A0A" w:rsidRPr="004651B0">
        <w:rPr>
          <w:rFonts w:ascii="Arial" w:hAnsi="Arial" w:cs="Arial"/>
          <w:szCs w:val="24"/>
        </w:rPr>
        <w:t xml:space="preserve">at a loading of 10% </w:t>
      </w:r>
      <w:r w:rsidR="004D55F5" w:rsidRPr="004651B0">
        <w:rPr>
          <w:rFonts w:ascii="Arial" w:hAnsi="Arial" w:cs="Arial"/>
          <w:szCs w:val="24"/>
        </w:rPr>
        <w:t xml:space="preserve">by weight </w:t>
      </w:r>
      <w:r w:rsidR="00C05A0A" w:rsidRPr="004651B0">
        <w:rPr>
          <w:rFonts w:ascii="Arial" w:hAnsi="Arial" w:cs="Arial"/>
          <w:szCs w:val="24"/>
        </w:rPr>
        <w:t xml:space="preserve">with </w:t>
      </w:r>
      <w:r w:rsidR="005F6282">
        <w:rPr>
          <w:rFonts w:ascii="Arial" w:hAnsi="Arial" w:cs="Arial"/>
          <w:szCs w:val="24"/>
        </w:rPr>
        <w:t>an organic solvent's aid</w:t>
      </w:r>
      <w:r w:rsidR="004D55F5" w:rsidRPr="004651B0">
        <w:rPr>
          <w:rFonts w:ascii="Arial" w:hAnsi="Arial" w:cs="Arial"/>
          <w:szCs w:val="24"/>
        </w:rPr>
        <w:t xml:space="preserve"> </w:t>
      </w:r>
      <w:r w:rsidR="00C05A0A" w:rsidRPr="004651B0">
        <w:rPr>
          <w:rFonts w:ascii="Arial" w:hAnsi="Arial" w:cs="Arial"/>
          <w:szCs w:val="24"/>
        </w:rPr>
        <w:fldChar w:fldCharType="begin"/>
      </w:r>
      <w:r w:rsidR="00C05A0A"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rsidRPr="004651B0">
        <w:rPr>
          <w:rFonts w:ascii="Arial" w:hAnsi="Arial" w:cs="Arial"/>
          <w:szCs w:val="24"/>
        </w:rPr>
        <w:fldChar w:fldCharType="separate"/>
      </w:r>
      <w:r w:rsidR="00C05A0A" w:rsidRPr="004651B0">
        <w:rPr>
          <w:rFonts w:ascii="Arial" w:hAnsi="Arial" w:cs="Arial"/>
          <w:noProof/>
          <w:szCs w:val="24"/>
        </w:rPr>
        <w:t>(McCaw et al. 2018)</w:t>
      </w:r>
      <w:r w:rsidR="00C05A0A" w:rsidRPr="004651B0">
        <w:rPr>
          <w:rFonts w:ascii="Arial" w:hAnsi="Arial" w:cs="Arial"/>
          <w:szCs w:val="24"/>
        </w:rPr>
        <w:fldChar w:fldCharType="end"/>
      </w:r>
      <w:r w:rsidR="00C05A0A" w:rsidRPr="004651B0">
        <w:rPr>
          <w:rFonts w:ascii="Arial" w:hAnsi="Arial" w:cs="Arial"/>
          <w:szCs w:val="24"/>
        </w:rPr>
        <w:t>.</w:t>
      </w:r>
    </w:p>
    <w:p w14:paraId="35214D0A" w14:textId="36B77C3F" w:rsidR="00B13A63" w:rsidRPr="004651B0" w:rsidRDefault="00B13A63" w:rsidP="00EE7CB4">
      <w:pPr>
        <w:spacing w:after="0" w:line="240" w:lineRule="auto"/>
        <w:ind w:firstLine="720"/>
        <w:contextualSpacing/>
        <w:jc w:val="both"/>
        <w:rPr>
          <w:rFonts w:ascii="Arial" w:hAnsi="Arial" w:cs="Arial"/>
          <w:szCs w:val="24"/>
        </w:rPr>
      </w:pPr>
      <w:r w:rsidRPr="004651B0">
        <w:rPr>
          <w:rFonts w:ascii="Arial" w:hAnsi="Arial" w:cs="Arial"/>
          <w:szCs w:val="24"/>
        </w:rPr>
        <w:t>Qu et al. made a</w:t>
      </w:r>
      <w:r w:rsidR="00C05A0A" w:rsidRPr="004651B0">
        <w:rPr>
          <w:rFonts w:ascii="Arial" w:hAnsi="Arial" w:cs="Arial"/>
          <w:szCs w:val="24"/>
        </w:rPr>
        <w:t xml:space="preserve"> biocompatible, flexible strain sensor </w:t>
      </w:r>
      <w:r w:rsidRPr="004651B0">
        <w:rPr>
          <w:rFonts w:ascii="Arial" w:hAnsi="Arial" w:cs="Arial"/>
          <w:szCs w:val="24"/>
        </w:rPr>
        <w:t>using</w:t>
      </w:r>
      <w:r w:rsidR="00C05A0A" w:rsidRPr="004651B0">
        <w:rPr>
          <w:rFonts w:ascii="Arial" w:hAnsi="Arial" w:cs="Arial"/>
          <w:szCs w:val="24"/>
        </w:rPr>
        <w:t xml:space="preserve"> polydopamine-coated nanocomposites of nitrile </w:t>
      </w:r>
      <w:r w:rsidR="0081500D" w:rsidRPr="004651B0">
        <w:rPr>
          <w:rFonts w:ascii="Arial" w:hAnsi="Arial" w:cs="Arial"/>
          <w:szCs w:val="24"/>
        </w:rPr>
        <w:t xml:space="preserve">butadiene </w:t>
      </w:r>
      <w:r w:rsidR="00C05A0A" w:rsidRPr="004651B0">
        <w:rPr>
          <w:rFonts w:ascii="Arial" w:hAnsi="Arial" w:cs="Arial"/>
          <w:szCs w:val="24"/>
        </w:rPr>
        <w:t>rubber</w:t>
      </w:r>
      <w:r w:rsidR="0081500D" w:rsidRPr="004651B0">
        <w:rPr>
          <w:rFonts w:ascii="Arial" w:hAnsi="Arial" w:cs="Arial"/>
          <w:szCs w:val="24"/>
        </w:rPr>
        <w:t xml:space="preserve"> (NBR)</w:t>
      </w:r>
      <w:r w:rsidR="00C05A0A" w:rsidRPr="004651B0">
        <w:rPr>
          <w:rFonts w:ascii="Arial" w:hAnsi="Arial" w:cs="Arial"/>
          <w:szCs w:val="24"/>
        </w:rPr>
        <w:t xml:space="preserve"> and carbon black</w:t>
      </w:r>
      <w:r w:rsidR="0081500D" w:rsidRPr="004651B0">
        <w:rPr>
          <w:rFonts w:ascii="Arial" w:hAnsi="Arial" w:cs="Arial"/>
          <w:szCs w:val="24"/>
        </w:rPr>
        <w:t xml:space="preserve"> (CB) particles</w:t>
      </w:r>
      <w:r w:rsidRPr="004651B0">
        <w:rPr>
          <w:rFonts w:ascii="Arial" w:hAnsi="Arial" w:cs="Arial"/>
          <w:szCs w:val="24"/>
        </w:rPr>
        <w:t xml:space="preserve">. </w:t>
      </w:r>
      <w:r w:rsidR="0081500D" w:rsidRPr="004651B0">
        <w:rPr>
          <w:rFonts w:ascii="Arial" w:hAnsi="Arial" w:cs="Arial"/>
          <w:szCs w:val="24"/>
        </w:rPr>
        <w:t xml:space="preserve">The CB particles were embedded into a NBR matrix </w:t>
      </w:r>
      <w:r w:rsidR="004D55F5" w:rsidRPr="004651B0">
        <w:rPr>
          <w:rFonts w:ascii="Arial" w:hAnsi="Arial" w:cs="Arial"/>
          <w:szCs w:val="24"/>
        </w:rPr>
        <w:t>using</w:t>
      </w:r>
      <w:r w:rsidR="0081500D" w:rsidRPr="004651B0">
        <w:rPr>
          <w:rFonts w:ascii="Arial" w:hAnsi="Arial" w:cs="Arial"/>
          <w:szCs w:val="24"/>
        </w:rPr>
        <w:t xml:space="preserve"> a dissolving-coating technique, and the obtained NBR/CB composite was coated with polydopamine (PDA) to preserve the CB layer</w:t>
      </w:r>
      <w:r w:rsidR="00C05A0A" w:rsidRPr="004651B0">
        <w:rPr>
          <w:rFonts w:ascii="Arial" w:hAnsi="Arial" w:cs="Arial"/>
          <w:szCs w:val="24"/>
        </w:rPr>
        <w:t>.</w:t>
      </w:r>
      <w:r w:rsidR="0081500D" w:rsidRPr="004651B0">
        <w:rPr>
          <w:rFonts w:ascii="Arial" w:hAnsi="Arial" w:cs="Arial"/>
          <w:szCs w:val="24"/>
        </w:rPr>
        <w:t xml:space="preserve"> The strain sensor </w:t>
      </w:r>
      <w:r w:rsidR="004D55F5" w:rsidRPr="004651B0">
        <w:rPr>
          <w:rFonts w:ascii="Arial" w:hAnsi="Arial" w:cs="Arial"/>
          <w:szCs w:val="24"/>
        </w:rPr>
        <w:t xml:space="preserve">made from </w:t>
      </w:r>
      <w:r w:rsidR="0081500D" w:rsidRPr="004651B0">
        <w:rPr>
          <w:rFonts w:ascii="Arial" w:hAnsi="Arial" w:cs="Arial"/>
          <w:szCs w:val="24"/>
        </w:rPr>
        <w:t>uncoated CB/NBR films posses</w:t>
      </w:r>
      <w:r w:rsidR="005F6282">
        <w:rPr>
          <w:rFonts w:ascii="Arial" w:hAnsi="Arial" w:cs="Arial"/>
          <w:szCs w:val="24"/>
        </w:rPr>
        <w:t>se</w:t>
      </w:r>
      <w:r w:rsidR="0081500D" w:rsidRPr="004651B0">
        <w:rPr>
          <w:rFonts w:ascii="Arial" w:hAnsi="Arial" w:cs="Arial"/>
          <w:szCs w:val="24"/>
        </w:rPr>
        <w:t>s a high sensing range with a strain of 550% and good sensitivity with a gauge factor of 52.2</w:t>
      </w:r>
      <w:r w:rsidR="004D55F5" w:rsidRPr="004651B0">
        <w:rPr>
          <w:rFonts w:ascii="Arial" w:hAnsi="Arial" w:cs="Arial"/>
          <w:szCs w:val="24"/>
        </w:rPr>
        <w:t>.</w:t>
      </w:r>
      <w:r w:rsidR="0081500D" w:rsidRPr="004651B0">
        <w:rPr>
          <w:rFonts w:ascii="Arial" w:hAnsi="Arial" w:cs="Arial"/>
          <w:szCs w:val="24"/>
        </w:rPr>
        <w:t xml:space="preserve"> </w:t>
      </w:r>
      <w:r w:rsidR="004D55F5" w:rsidRPr="004651B0">
        <w:rPr>
          <w:rFonts w:ascii="Arial" w:hAnsi="Arial" w:cs="Arial"/>
          <w:szCs w:val="24"/>
        </w:rPr>
        <w:t>Whereas</w:t>
      </w:r>
      <w:r w:rsidR="0081500D" w:rsidRPr="004651B0">
        <w:rPr>
          <w:rFonts w:ascii="Arial" w:hAnsi="Arial" w:cs="Arial"/>
          <w:szCs w:val="24"/>
        </w:rPr>
        <w:t xml:space="preserve"> the PDA/NBR/CB film</w:t>
      </w:r>
      <w:del w:id="106" w:author="Demolder, Carl F" w:date="2021-04-18T14:30:00Z">
        <w:r w:rsidR="0081500D" w:rsidRPr="004651B0" w:rsidDel="00816AC4">
          <w:rPr>
            <w:rFonts w:ascii="Arial" w:hAnsi="Arial" w:cs="Arial"/>
            <w:szCs w:val="24"/>
          </w:rPr>
          <w:delText>s</w:delText>
        </w:r>
      </w:del>
      <w:r w:rsidR="0081500D" w:rsidRPr="004651B0">
        <w:rPr>
          <w:rFonts w:ascii="Arial" w:hAnsi="Arial" w:cs="Arial"/>
          <w:szCs w:val="24"/>
        </w:rPr>
        <w:t xml:space="preserve"> show</w:t>
      </w:r>
      <w:ins w:id="107" w:author="Demolder, Carl F" w:date="2021-04-18T14:31:00Z">
        <w:r w:rsidR="00816AC4">
          <w:rPr>
            <w:rFonts w:ascii="Arial" w:hAnsi="Arial" w:cs="Arial"/>
            <w:szCs w:val="24"/>
          </w:rPr>
          <w:t>ed</w:t>
        </w:r>
      </w:ins>
      <w:r w:rsidR="0081500D" w:rsidRPr="004651B0">
        <w:rPr>
          <w:rFonts w:ascii="Arial" w:hAnsi="Arial" w:cs="Arial"/>
          <w:szCs w:val="24"/>
        </w:rPr>
        <w:t xml:space="preserve"> a somewhat reduce sensing range with a strain of 180%, but </w:t>
      </w:r>
      <w:r w:rsidRPr="004651B0">
        <w:rPr>
          <w:rFonts w:ascii="Arial" w:hAnsi="Arial" w:cs="Arial"/>
          <w:szCs w:val="24"/>
        </w:rPr>
        <w:t xml:space="preserve">showed a </w:t>
      </w:r>
      <w:r w:rsidR="0081500D" w:rsidRPr="004651B0">
        <w:rPr>
          <w:rFonts w:ascii="Arial" w:hAnsi="Arial" w:cs="Arial"/>
          <w:szCs w:val="24"/>
        </w:rPr>
        <w:t xml:space="preserve">significantly improved sensitivity with a gauge factor of 346 </w:t>
      </w:r>
      <w:r w:rsidR="004935FB" w:rsidRPr="004651B0">
        <w:rPr>
          <w:rFonts w:ascii="Arial" w:hAnsi="Arial" w:cs="Arial"/>
          <w:szCs w:val="24"/>
        </w:rPr>
        <w:fldChar w:fldCharType="begin"/>
      </w:r>
      <w:r w:rsidR="004935FB"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rsidRPr="004651B0">
        <w:rPr>
          <w:rFonts w:ascii="Arial" w:hAnsi="Arial" w:cs="Arial"/>
          <w:szCs w:val="24"/>
        </w:rPr>
        <w:fldChar w:fldCharType="separate"/>
      </w:r>
      <w:r w:rsidR="004935FB" w:rsidRPr="004651B0">
        <w:rPr>
          <w:rFonts w:ascii="Arial" w:hAnsi="Arial" w:cs="Arial"/>
          <w:noProof/>
          <w:szCs w:val="24"/>
        </w:rPr>
        <w:t>(Qu et al. 2020)</w:t>
      </w:r>
      <w:r w:rsidR="004935FB" w:rsidRPr="004651B0">
        <w:rPr>
          <w:rFonts w:ascii="Arial" w:hAnsi="Arial" w:cs="Arial"/>
          <w:szCs w:val="24"/>
        </w:rPr>
        <w:fldChar w:fldCharType="end"/>
      </w:r>
      <w:r w:rsidR="004935FB" w:rsidRPr="004651B0">
        <w:rPr>
          <w:rFonts w:ascii="Arial" w:hAnsi="Arial" w:cs="Arial"/>
          <w:szCs w:val="24"/>
        </w:rPr>
        <w:t>.</w:t>
      </w:r>
      <w:r w:rsidR="00C05A0A" w:rsidRPr="004651B0">
        <w:rPr>
          <w:rFonts w:ascii="Arial" w:hAnsi="Arial" w:cs="Arial"/>
          <w:szCs w:val="24"/>
        </w:rPr>
        <w:t xml:space="preserve"> </w:t>
      </w:r>
      <w:r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strain sensor from ethylene propylene rubber (EPR) using the Scotch Electrical Sem-Conducting Tape 13 made by 3M Company as the sensing material. EPR will have elastic deformation when elongation is less than 2%, however stretched skin may reach 40%. 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40B3BEF0" w14:textId="28758EC8" w:rsidR="000D202B" w:rsidRPr="004651B0" w:rsidRDefault="000D202B" w:rsidP="00EE7CB4">
      <w:pPr>
        <w:spacing w:after="0" w:line="240" w:lineRule="auto"/>
        <w:ind w:firstLine="720"/>
        <w:contextualSpacing/>
        <w:jc w:val="both"/>
        <w:rPr>
          <w:rFonts w:ascii="Arial" w:hAnsi="Arial" w:cs="Arial"/>
          <w:szCs w:val="24"/>
        </w:rPr>
      </w:pPr>
      <w:r w:rsidRPr="004651B0">
        <w:rPr>
          <w:rFonts w:ascii="Arial" w:hAnsi="Arial" w:cs="Arial"/>
          <w:szCs w:val="24"/>
        </w:rPr>
        <w:t>A s</w:t>
      </w:r>
      <w:r w:rsidR="000F6391" w:rsidRPr="004651B0">
        <w:rPr>
          <w:rFonts w:ascii="Arial" w:hAnsi="Arial" w:cs="Arial"/>
          <w:szCs w:val="24"/>
        </w:rPr>
        <w:t>tretchable strain sensor</w:t>
      </w:r>
      <w:r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Pr="004651B0">
        <w:rPr>
          <w:rFonts w:ascii="Arial" w:hAnsi="Arial" w:cs="Arial"/>
          <w:szCs w:val="24"/>
        </w:rPr>
        <w:t xml:space="preserve">an </w:t>
      </w:r>
      <w:r w:rsidR="000F6391" w:rsidRPr="004651B0">
        <w:rPr>
          <w:rFonts w:ascii="Arial" w:hAnsi="Arial" w:cs="Arial"/>
          <w:szCs w:val="24"/>
        </w:rPr>
        <w:t>elastomer layer</w:t>
      </w:r>
      <w:r w:rsidRPr="004651B0">
        <w:rPr>
          <w:rFonts w:ascii="Arial" w:hAnsi="Arial" w:cs="Arial"/>
          <w:szCs w:val="24"/>
        </w:rPr>
        <w:t xml:space="preserve"> as shown in </w:t>
      </w:r>
      <w:r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200%, exhibits a 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 xml:space="preserve">. </w:t>
      </w:r>
      <w:r w:rsidR="00B13A63" w:rsidRPr="004651B0">
        <w:rPr>
          <w:rFonts w:ascii="Arial" w:hAnsi="Arial" w:cs="Arial"/>
          <w:szCs w:val="24"/>
        </w:rPr>
        <w:t>Zhang et al. made a</w:t>
      </w:r>
      <w:r w:rsidR="00AF1F78" w:rsidRPr="004651B0">
        <w:rPr>
          <w:rFonts w:ascii="Arial" w:hAnsi="Arial" w:cs="Arial"/>
          <w:szCs w:val="24"/>
        </w:rPr>
        <w:t xml:space="preserve"> </w:t>
      </w:r>
      <w:r w:rsidRPr="004651B0">
        <w:rPr>
          <w:rFonts w:ascii="Arial" w:hAnsi="Arial" w:cs="Arial"/>
          <w:szCs w:val="24"/>
        </w:rPr>
        <w:t>WSG using</w:t>
      </w:r>
      <w:r w:rsidR="00AF1F78" w:rsidRPr="004651B0">
        <w:rPr>
          <w:rFonts w:ascii="Arial" w:hAnsi="Arial" w:cs="Arial"/>
          <w:szCs w:val="24"/>
        </w:rPr>
        <w:t xml:space="preserve"> 10 </w:t>
      </w:r>
      <w:r w:rsidRPr="004651B0">
        <w:rPr>
          <w:rFonts w:ascii="Arial" w:hAnsi="Arial" w:cs="Arial"/>
          <w:szCs w:val="24"/>
        </w:rPr>
        <w:t>OTS</w:t>
      </w:r>
      <w:r w:rsidR="00AF1F78" w:rsidRPr="004651B0">
        <w:rPr>
          <w:rFonts w:ascii="Arial" w:hAnsi="Arial" w:cs="Arial"/>
          <w:szCs w:val="24"/>
        </w:rPr>
        <w:t xml:space="preserve"> strain gauges (Omega KFH-20-120-C1-11L1M2R) </w:t>
      </w:r>
      <w:r w:rsidRPr="004651B0">
        <w:rPr>
          <w:rFonts w:ascii="Arial" w:hAnsi="Arial" w:cs="Arial"/>
          <w:szCs w:val="24"/>
        </w:rPr>
        <w:t xml:space="preserve">that are </w:t>
      </w:r>
      <w:r w:rsidR="00AF1F78" w:rsidRPr="004651B0">
        <w:rPr>
          <w:rFonts w:ascii="Arial" w:hAnsi="Arial" w:cs="Arial"/>
          <w:szCs w:val="24"/>
        </w:rPr>
        <w:t xml:space="preserve">attached to </w:t>
      </w:r>
      <w:r w:rsidRPr="004651B0">
        <w:rPr>
          <w:rFonts w:ascii="Arial" w:hAnsi="Arial" w:cs="Arial"/>
          <w:szCs w:val="24"/>
        </w:rPr>
        <w:t>a</w:t>
      </w:r>
      <w:r w:rsidR="00AF1F78" w:rsidRPr="004651B0">
        <w:rPr>
          <w:rFonts w:ascii="Arial" w:hAnsi="Arial" w:cs="Arial"/>
          <w:szCs w:val="24"/>
        </w:rPr>
        <w:t xml:space="preserve"> latex glove using double-sided tape. </w:t>
      </w:r>
      <w:r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Pr="004651B0">
        <w:rPr>
          <w:rFonts w:ascii="Arial" w:hAnsi="Arial" w:cs="Arial"/>
          <w:szCs w:val="24"/>
        </w:rPr>
        <w:t xml:space="preserve">s bending angle. This WSG is used for gesture detection and object detection </w:t>
      </w:r>
      <w:r w:rsidRPr="004651B0">
        <w:rPr>
          <w:rFonts w:ascii="Arial" w:hAnsi="Arial" w:cs="Arial"/>
          <w:szCs w:val="24"/>
        </w:rPr>
        <w:fldChar w:fldCharType="begin"/>
      </w:r>
      <w:r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(Chen et al. 2021)</w:t>
      </w:r>
      <w:r w:rsidRPr="004651B0">
        <w:rPr>
          <w:rFonts w:ascii="Arial" w:hAnsi="Arial" w:cs="Arial"/>
          <w:szCs w:val="24"/>
        </w:rPr>
        <w:fldChar w:fldCharType="end"/>
      </w:r>
      <w:r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382FA4CC"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4C78C6ED" w14:textId="03C0E7D0" w:rsidR="00E93CE5" w:rsidRPr="004651B0"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flexible pressure sensors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&lt;EndNote&gt;&lt;Cite&gt;&lt;Author&gt;Xu&lt;/Author&gt;&lt;Year&gt;2018&lt;/Year&gt;&lt;RecNum&gt;76&lt;/RecNum&gt;&lt;DisplayText&gt;(Xu et al. 2018)&lt;/DisplayText&gt;&lt;record&gt;&lt;rec-number&gt;76&lt;/rec-number&gt;&lt;foreign-keys&gt;&lt;key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(Xu et al. 2018)</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D44669" w:rsidRPr="004651B0">
        <w:rPr>
          <w:rFonts w:ascii="Arial" w:hAnsi="Arial" w:cs="Arial"/>
          <w:szCs w:val="24"/>
        </w:rPr>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00D44669"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00D44669" w:rsidRPr="004651B0">
        <w:rPr>
          <w:rFonts w:ascii="Arial" w:hAnsi="Arial" w:cs="Arial"/>
          <w:szCs w:val="24"/>
        </w:rPr>
        <w:t>Frances et al. made a WSG using</w:t>
      </w:r>
      <w:r w:rsidR="007501A1" w:rsidRPr="004651B0">
        <w:rPr>
          <w:rFonts w:ascii="Arial" w:hAnsi="Arial" w:cs="Arial"/>
          <w:szCs w:val="24"/>
        </w:rPr>
        <w:t xml:space="preserve"> an OTS Force-Sensitive Resistor (FSR). This </w:t>
      </w:r>
      <w:r w:rsidR="00D44669"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00D44669"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4E9264A5" w14:textId="38264531" w:rsidR="00AF6017" w:rsidRPr="004651B0" w:rsidRDefault="00EE7CB4" w:rsidP="004651B0">
      <w:pPr>
        <w:spacing w:after="0" w:line="240" w:lineRule="auto"/>
        <w:contextualSpacing/>
        <w:jc w:val="both"/>
        <w:rPr>
          <w:rFonts w:ascii="Arial" w:hAnsi="Arial" w:cs="Arial"/>
          <w:szCs w:val="24"/>
        </w:rPr>
      </w:pPr>
      <w:r>
        <w:rPr>
          <w:rFonts w:ascii="Arial" w:hAnsi="Arial" w:cs="Arial"/>
          <w:szCs w:val="24"/>
        </w:rPr>
        <w:tab/>
      </w:r>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del w:id="108" w:author="Demolder, Carl F" w:date="2021-04-18T14:36:00Z">
        <w:r w:rsidR="005F6282" w:rsidDel="00816AC4">
          <w:rPr>
            <w:rFonts w:ascii="Arial" w:hAnsi="Arial" w:cs="Arial"/>
            <w:szCs w:val="24"/>
            <w:vertAlign w:val="superscript"/>
          </w:rPr>
          <w:delText>,</w:delText>
        </w:r>
      </w:del>
      <w:ins w:id="109" w:author="Demolder, Carl F" w:date="2021-04-18T14:36:00Z">
        <w:r w:rsidR="00816AC4">
          <w:rPr>
            <w:rFonts w:ascii="Arial" w:hAnsi="Arial" w:cs="Arial"/>
            <w:szCs w:val="24"/>
          </w:rPr>
          <w:t>,</w:t>
        </w:r>
      </w:ins>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r w:rsidR="00D44669" w:rsidRPr="004651B0">
        <w:rPr>
          <w:rFonts w:ascii="Arial" w:hAnsi="Arial" w:cs="Arial"/>
          <w:szCs w:val="24"/>
        </w:rPr>
        <w:t>Xu et al. made a</w:t>
      </w:r>
      <w:r w:rsidR="00412772" w:rsidRPr="004651B0">
        <w:rPr>
          <w:rFonts w:ascii="Arial" w:hAnsi="Arial" w:cs="Arial"/>
          <w:szCs w:val="24"/>
        </w:rPr>
        <w:t xml:space="preserve"> pressure sensor from potassium iodide and glycerol solution</w:t>
      </w:r>
      <w:r w:rsidR="008559B9" w:rsidRPr="004651B0">
        <w:rPr>
          <w:rFonts w:ascii="Arial" w:hAnsi="Arial" w:cs="Arial"/>
          <w:szCs w:val="24"/>
        </w:rPr>
        <w:t xml:space="preserve"> (KI-</w:t>
      </w:r>
      <w:proofErr w:type="spellStart"/>
      <w:r w:rsidR="008559B9" w:rsidRPr="004651B0">
        <w:rPr>
          <w:rFonts w:ascii="Arial" w:hAnsi="Arial" w:cs="Arial"/>
          <w:szCs w:val="24"/>
        </w:rPr>
        <w:t>Gly</w:t>
      </w:r>
      <w:proofErr w:type="spellEnd"/>
      <w:r w:rsidR="008559B9" w:rsidRPr="004651B0">
        <w:rPr>
          <w:rFonts w:ascii="Arial" w:hAnsi="Arial" w:cs="Arial"/>
          <w:szCs w:val="24"/>
        </w:rPr>
        <w:t xml:space="preserve"> solution)</w:t>
      </w:r>
      <w:r w:rsidR="00D44669" w:rsidRPr="004651B0">
        <w:rPr>
          <w:rFonts w:ascii="Arial" w:hAnsi="Arial" w:cs="Arial"/>
          <w:szCs w:val="24"/>
        </w:rPr>
        <w:t xml:space="preserve">. </w:t>
      </w:r>
      <w:r w:rsidR="008559B9" w:rsidRPr="004651B0">
        <w:rPr>
          <w:rFonts w:ascii="Arial" w:hAnsi="Arial" w:cs="Arial"/>
          <w:szCs w:val="24"/>
        </w:rPr>
        <w:t xml:space="preserve">This pressure sensor contains micro-cylinders filled with this solution to achieve high linearity, 5.3% hysteresis at 1 Hz, and a </w:t>
      </w:r>
      <w:r w:rsidR="005F6282">
        <w:rPr>
          <w:rFonts w:ascii="Arial" w:hAnsi="Arial" w:cs="Arial"/>
          <w:szCs w:val="24"/>
        </w:rPr>
        <w:t>100% resistance change sensitivity</w:t>
      </w:r>
      <w:r w:rsidR="008559B9" w:rsidRPr="004651B0">
        <w:rPr>
          <w:rFonts w:ascii="Arial" w:hAnsi="Arial" w:cs="Arial"/>
          <w:szCs w:val="24"/>
        </w:rPr>
        <w:t xml:space="preserve"> when a 5 N load is applied</w:t>
      </w:r>
      <w:r w:rsidR="00412772" w:rsidRPr="004651B0">
        <w:rPr>
          <w:rFonts w:ascii="Arial" w:hAnsi="Arial" w:cs="Arial"/>
          <w:szCs w:val="24"/>
        </w:rPr>
        <w:t xml:space="preserve"> </w:t>
      </w:r>
      <w:r w:rsidR="00412772" w:rsidRPr="004651B0">
        <w:rPr>
          <w:rFonts w:ascii="Arial" w:hAnsi="Arial" w:cs="Arial"/>
          <w:szCs w:val="24"/>
        </w:rPr>
        <w:fldChar w:fldCharType="begin"/>
      </w:r>
      <w:r w:rsidR="00412772"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rsidRPr="004651B0">
        <w:rPr>
          <w:rFonts w:ascii="Arial" w:hAnsi="Arial" w:cs="Arial"/>
          <w:szCs w:val="24"/>
        </w:rPr>
        <w:fldChar w:fldCharType="separate"/>
      </w:r>
      <w:r w:rsidR="00412772" w:rsidRPr="004651B0">
        <w:rPr>
          <w:rFonts w:ascii="Arial" w:hAnsi="Arial" w:cs="Arial"/>
          <w:noProof/>
          <w:szCs w:val="24"/>
        </w:rPr>
        <w:t>(Xu et al. 2019)</w:t>
      </w:r>
      <w:r w:rsidR="00412772" w:rsidRPr="004651B0">
        <w:rPr>
          <w:rFonts w:ascii="Arial" w:hAnsi="Arial" w:cs="Arial"/>
          <w:szCs w:val="24"/>
        </w:rPr>
        <w:fldChar w:fldCharType="end"/>
      </w:r>
      <w:r w:rsidR="00412772" w:rsidRPr="004651B0">
        <w:rPr>
          <w:rFonts w:ascii="Arial" w:hAnsi="Arial" w:cs="Arial"/>
          <w:szCs w:val="24"/>
        </w:rPr>
        <w:t>.</w:t>
      </w:r>
    </w:p>
    <w:p w14:paraId="5E682D7B" w14:textId="5BA5D923" w:rsidR="00DF0FEF" w:rsidRPr="004651B0" w:rsidRDefault="00D44669" w:rsidP="00EE7CB4">
      <w:pPr>
        <w:spacing w:after="0" w:line="240" w:lineRule="auto"/>
        <w:ind w:firstLine="720"/>
        <w:contextualSpacing/>
        <w:jc w:val="both"/>
        <w:rPr>
          <w:rFonts w:ascii="Arial" w:hAnsi="Arial" w:cs="Arial"/>
          <w:szCs w:val="24"/>
        </w:rPr>
      </w:pPr>
      <w:r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ins w:id="110" w:author="Demolder, Carl F" w:date="2021-04-18T14:40:00Z">
        <w:r w:rsidR="00C07F7C">
          <w:rPr>
            <w:rFonts w:ascii="Arial" w:hAnsi="Arial" w:cs="Arial"/>
            <w:szCs w:val="24"/>
          </w:rPr>
          <w:t>was adhered to the</w:t>
        </w:r>
      </w:ins>
      <w:del w:id="111" w:author="Demolder, Carl F" w:date="2021-04-18T14:40:00Z">
        <w:r w:rsidR="00DB0B7C" w:rsidRPr="004651B0" w:rsidDel="00C07F7C">
          <w:rPr>
            <w:rFonts w:ascii="Arial" w:hAnsi="Arial" w:cs="Arial"/>
            <w:szCs w:val="24"/>
          </w:rPr>
          <w:delText>and</w:delText>
        </w:r>
      </w:del>
      <w:r w:rsidR="00DB0B7C" w:rsidRPr="004651B0">
        <w:rPr>
          <w:rFonts w:ascii="Arial" w:hAnsi="Arial" w:cs="Arial"/>
          <w:szCs w:val="24"/>
        </w:rPr>
        <w:t xml:space="preserve"> platinum</w:t>
      </w:r>
      <w:ins w:id="112" w:author="Demolder, Carl F" w:date="2021-04-18T14:40:00Z">
        <w:r w:rsidR="00C07F7C">
          <w:rPr>
            <w:rFonts w:ascii="Arial" w:hAnsi="Arial" w:cs="Arial"/>
            <w:szCs w:val="24"/>
          </w:rPr>
          <w:t>-</w:t>
        </w:r>
      </w:ins>
      <w:del w:id="113" w:author="Demolder, Carl F" w:date="2021-04-18T14:40:00Z">
        <w:r w:rsidR="00DB0B7C" w:rsidRPr="004651B0" w:rsidDel="00C07F7C">
          <w:rPr>
            <w:rFonts w:ascii="Arial" w:hAnsi="Arial" w:cs="Arial"/>
            <w:szCs w:val="24"/>
          </w:rPr>
          <w:delText xml:space="preserve"> </w:delText>
        </w:r>
      </w:del>
      <w:r w:rsidR="00DB0B7C" w:rsidRPr="004651B0">
        <w:rPr>
          <w:rFonts w:ascii="Arial" w:hAnsi="Arial" w:cs="Arial"/>
          <w:szCs w:val="24"/>
        </w:rPr>
        <w:t>cured silicone elastomer layer</w:t>
      </w:r>
      <w:del w:id="114" w:author="Demolder, Carl F" w:date="2021-04-18T14:40:00Z">
        <w:r w:rsidR="00DB0B7C" w:rsidRPr="004651B0" w:rsidDel="00C07F7C">
          <w:rPr>
            <w:rFonts w:ascii="Arial" w:hAnsi="Arial" w:cs="Arial"/>
            <w:szCs w:val="24"/>
          </w:rPr>
          <w:delText xml:space="preserve"> </w:delText>
        </w:r>
        <w:r w:rsidR="005F6282" w:rsidDel="00C07F7C">
          <w:rPr>
            <w:rFonts w:ascii="Arial" w:hAnsi="Arial" w:cs="Arial"/>
            <w:szCs w:val="24"/>
          </w:rPr>
          <w:delText>hav</w:delText>
        </w:r>
        <w:r w:rsidR="00DB0B7C" w:rsidRPr="004651B0" w:rsidDel="00C07F7C">
          <w:rPr>
            <w:rFonts w:ascii="Arial" w:hAnsi="Arial" w:cs="Arial"/>
            <w:szCs w:val="24"/>
          </w:rPr>
          <w:delText>e adhered together</w:delText>
        </w:r>
      </w:del>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Pizarro et al. made a pressure sensor from anti-static sheets and conductive woven fabric as shown in </w:t>
      </w:r>
      <w:r w:rsidR="00DF0FEF" w:rsidRPr="004651B0">
        <w:rPr>
          <w:rFonts w:ascii="Arial" w:hAnsi="Arial" w:cs="Arial"/>
          <w:b/>
          <w:bCs/>
          <w:szCs w:val="24"/>
        </w:rPr>
        <w:t>Fig. 5E</w:t>
      </w:r>
      <w:r w:rsidR="00DF0FEF" w:rsidRPr="004651B0">
        <w:rPr>
          <w:rFonts w:ascii="Arial" w:hAnsi="Arial" w:cs="Arial"/>
          <w:szCs w:val="24"/>
        </w:rPr>
        <w:t xml:space="preserve">. This pressure </w:t>
      </w:r>
      <w:r w:rsidR="00DF0FEF" w:rsidRPr="004651B0">
        <w:rPr>
          <w:rFonts w:ascii="Arial" w:hAnsi="Arial" w:cs="Arial"/>
          <w:szCs w:val="24"/>
        </w:rPr>
        <w:lastRenderedPageBreak/>
        <w:t xml:space="preserve">sensor has a stable and linear response, which </w:t>
      </w:r>
      <w:r w:rsidR="005F6282">
        <w:rPr>
          <w:rFonts w:ascii="Arial" w:hAnsi="Arial" w:cs="Arial"/>
          <w:szCs w:val="24"/>
        </w:rPr>
        <w:t>can</w:t>
      </w:r>
      <w:r w:rsidR="00DF0FEF" w:rsidRPr="004651B0">
        <w:rPr>
          <w:rFonts w:ascii="Arial" w:hAnsi="Arial" w:cs="Arial"/>
          <w:szCs w:val="24"/>
        </w:rPr>
        <w:t xml:space="preserve"> measure pressure from 1 to 70 kPa </w:t>
      </w:r>
      <w:r w:rsidR="00DF0FEF" w:rsidRPr="004651B0">
        <w:rPr>
          <w:rFonts w:ascii="Arial" w:hAnsi="Arial" w:cs="Arial"/>
          <w:szCs w:val="24"/>
        </w:rPr>
        <w:fldChar w:fldCharType="begin"/>
      </w:r>
      <w:r w:rsidR="00DF0FEF"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DF0FEF" w:rsidRPr="004651B0">
        <w:rPr>
          <w:rFonts w:ascii="Arial" w:hAnsi="Arial" w:cs="Arial"/>
          <w:szCs w:val="24"/>
        </w:rPr>
        <w:fldChar w:fldCharType="separate"/>
      </w:r>
      <w:r w:rsidR="00DF0FEF" w:rsidRPr="004651B0">
        <w:rPr>
          <w:rFonts w:ascii="Arial" w:hAnsi="Arial" w:cs="Arial"/>
          <w:noProof/>
          <w:szCs w:val="24"/>
        </w:rPr>
        <w:t>(Pizarro et al. 2018)</w:t>
      </w:r>
      <w:r w:rsidR="00DF0FEF" w:rsidRPr="004651B0">
        <w:rPr>
          <w:rFonts w:ascii="Arial" w:hAnsi="Arial" w:cs="Arial"/>
          <w:szCs w:val="24"/>
        </w:rPr>
        <w:fldChar w:fldCharType="end"/>
      </w:r>
      <w:r w:rsidR="00DF0FEF" w:rsidRPr="004651B0">
        <w:rPr>
          <w:rFonts w:ascii="Arial" w:hAnsi="Arial" w:cs="Arial"/>
          <w:szCs w:val="24"/>
        </w:rPr>
        <w:t>. 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00DF0FEF"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r w:rsidR="00E84DFE" w:rsidRPr="004651B0">
        <w:rPr>
          <w:rFonts w:ascii="Arial" w:hAnsi="Arial" w:cs="Arial"/>
          <w:szCs w:val="24"/>
        </w:rPr>
        <w:t xml:space="preserve"> </w:t>
      </w:r>
      <w:proofErr w:type="spellStart"/>
      <w:r w:rsidR="00DF0FEF" w:rsidRPr="004651B0">
        <w:rPr>
          <w:rFonts w:ascii="Arial" w:hAnsi="Arial" w:cs="Arial"/>
          <w:szCs w:val="24"/>
        </w:rPr>
        <w:t>Ozioko</w:t>
      </w:r>
      <w:proofErr w:type="spellEnd"/>
      <w:r w:rsidR="00DF0FEF" w:rsidRPr="004651B0">
        <w:rPr>
          <w:rFonts w:ascii="Arial" w:hAnsi="Arial" w:cs="Arial"/>
          <w:szCs w:val="24"/>
        </w:rPr>
        <w:t xml:space="preserve"> et al. made a</w:t>
      </w:r>
      <w:r w:rsidR="00A2204A" w:rsidRPr="004651B0">
        <w:rPr>
          <w:rFonts w:ascii="Arial" w:hAnsi="Arial" w:cs="Arial"/>
          <w:szCs w:val="24"/>
        </w:rPr>
        <w:t xml:space="preserve">n inductance-based flexible pressure sensor using a ferromagnetic elastomer and a 17 µm thick coil on a 50 µm thick flexible polyimide sheet. </w:t>
      </w:r>
      <w:r w:rsidR="002A443D" w:rsidRPr="004651B0">
        <w:rPr>
          <w:rFonts w:ascii="Arial" w:hAnsi="Arial" w:cs="Arial"/>
          <w:szCs w:val="24"/>
        </w:rPr>
        <w:t>The soft ferromagnetic elastomer is made using eco-flex and iron nanoparticles</w:t>
      </w:r>
      <w:r w:rsidR="005F6282">
        <w:rPr>
          <w:rFonts w:ascii="Arial" w:hAnsi="Arial" w:cs="Arial"/>
          <w:szCs w:val="24"/>
        </w:rPr>
        <w:t>. The higher the ratio of eco-flex to iron nanoparticles, the better the sensor's response</w:t>
      </w:r>
      <w:r w:rsidR="002A443D" w:rsidRPr="004651B0">
        <w:rPr>
          <w:rFonts w:ascii="Arial" w:hAnsi="Arial" w:cs="Arial"/>
          <w:szCs w:val="24"/>
        </w:rPr>
        <w:t xml:space="preserve"> due to saturation</w:t>
      </w:r>
      <w:r w:rsidR="00A2204A" w:rsidRPr="004651B0">
        <w:rPr>
          <w:rFonts w:ascii="Arial" w:hAnsi="Arial" w:cs="Arial"/>
          <w:szCs w:val="24"/>
        </w:rPr>
        <w:t>.</w:t>
      </w:r>
      <w:r w:rsidR="00C64042" w:rsidRPr="004651B0">
        <w:rPr>
          <w:rFonts w:ascii="Arial" w:hAnsi="Arial" w:cs="Arial"/>
          <w:szCs w:val="24"/>
        </w:rPr>
        <w:t xml:space="preserve"> </w:t>
      </w:r>
      <w:r w:rsidR="002A443D" w:rsidRPr="004651B0">
        <w:rPr>
          <w:rFonts w:ascii="Arial" w:hAnsi="Arial" w:cs="Arial"/>
          <w:szCs w:val="24"/>
        </w:rPr>
        <w:t>The pressure sensor</w:t>
      </w:r>
      <w:r w:rsidR="00C64042" w:rsidRPr="004651B0">
        <w:rPr>
          <w:rFonts w:ascii="Arial" w:hAnsi="Arial" w:cs="Arial"/>
          <w:szCs w:val="24"/>
        </w:rPr>
        <w:t xml:space="preserve"> </w:t>
      </w:r>
      <w:r w:rsidR="005F6282">
        <w:rPr>
          <w:rFonts w:ascii="Arial" w:hAnsi="Arial" w:cs="Arial"/>
          <w:szCs w:val="24"/>
        </w:rPr>
        <w:t>measured</w:t>
      </w:r>
      <w:r w:rsidR="00C64042" w:rsidRPr="004651B0">
        <w:rPr>
          <w:rFonts w:ascii="Arial" w:hAnsi="Arial" w:cs="Arial"/>
          <w:szCs w:val="24"/>
        </w:rPr>
        <w:t xml:space="preserve"> up to 39 kPa before saturation </w:t>
      </w:r>
      <w:r w:rsidR="00C64042"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4651B0">
        <w:rPr>
          <w:rFonts w:ascii="Arial" w:hAnsi="Arial" w:cs="Arial"/>
          <w:szCs w:val="24"/>
        </w:rPr>
        <w:instrText xml:space="preserve"> ADDIN EN.CITE </w:instrText>
      </w:r>
      <w:r w:rsidR="00C64042"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4651B0">
        <w:rPr>
          <w:rFonts w:ascii="Arial" w:hAnsi="Arial" w:cs="Arial"/>
          <w:szCs w:val="24"/>
        </w:rPr>
        <w:instrText xml:space="preserve"> ADDIN EN.CITE.DATA </w:instrText>
      </w:r>
      <w:r w:rsidR="00C64042" w:rsidRPr="004651B0">
        <w:rPr>
          <w:rFonts w:ascii="Arial" w:hAnsi="Arial" w:cs="Arial"/>
          <w:szCs w:val="24"/>
        </w:rPr>
      </w:r>
      <w:r w:rsidR="00C64042" w:rsidRPr="004651B0">
        <w:rPr>
          <w:rFonts w:ascii="Arial" w:hAnsi="Arial" w:cs="Arial"/>
          <w:szCs w:val="24"/>
        </w:rPr>
        <w:fldChar w:fldCharType="end"/>
      </w:r>
      <w:r w:rsidR="00C64042" w:rsidRPr="004651B0">
        <w:rPr>
          <w:rFonts w:ascii="Arial" w:hAnsi="Arial" w:cs="Arial"/>
          <w:szCs w:val="24"/>
        </w:rPr>
      </w:r>
      <w:r w:rsidR="00C64042" w:rsidRPr="004651B0">
        <w:rPr>
          <w:rFonts w:ascii="Arial" w:hAnsi="Arial" w:cs="Arial"/>
          <w:szCs w:val="24"/>
        </w:rPr>
        <w:fldChar w:fldCharType="separate"/>
      </w:r>
      <w:r w:rsidR="00C64042" w:rsidRPr="004651B0">
        <w:rPr>
          <w:rFonts w:ascii="Arial" w:hAnsi="Arial" w:cs="Arial"/>
          <w:noProof/>
          <w:szCs w:val="24"/>
        </w:rPr>
        <w:t>(Ozioko et al. 2018)</w:t>
      </w:r>
      <w:r w:rsidR="00C64042" w:rsidRPr="004651B0">
        <w:rPr>
          <w:rFonts w:ascii="Arial" w:hAnsi="Arial" w:cs="Arial"/>
          <w:szCs w:val="24"/>
        </w:rPr>
        <w:fldChar w:fldCharType="end"/>
      </w:r>
      <w:r w:rsidR="00C64042" w:rsidRPr="004651B0">
        <w:rPr>
          <w:rFonts w:ascii="Arial" w:hAnsi="Arial" w:cs="Arial"/>
          <w:szCs w:val="24"/>
        </w:rPr>
        <w:t>.</w:t>
      </w:r>
      <w:r w:rsidR="00A2204A" w:rsidRPr="004651B0">
        <w:rPr>
          <w:rFonts w:ascii="Arial" w:hAnsi="Arial" w:cs="Arial"/>
          <w:szCs w:val="24"/>
        </w:rPr>
        <w:t xml:space="preserve"> </w:t>
      </w:r>
    </w:p>
    <w:p w14:paraId="69FEF26C" w14:textId="18B22ED4" w:rsidR="00586BDA" w:rsidRPr="004651B0" w:rsidRDefault="00DF0FEF" w:rsidP="00EE7CB4">
      <w:pPr>
        <w:spacing w:after="0" w:line="240" w:lineRule="auto"/>
        <w:ind w:firstLine="720"/>
        <w:contextualSpacing/>
        <w:jc w:val="both"/>
        <w:rPr>
          <w:rFonts w:ascii="Arial" w:hAnsi="Arial" w:cs="Arial"/>
          <w:szCs w:val="24"/>
        </w:rPr>
      </w:pPr>
      <w:r w:rsidRPr="004651B0">
        <w:rPr>
          <w:rFonts w:ascii="Arial" w:hAnsi="Arial" w:cs="Arial"/>
          <w:szCs w:val="24"/>
        </w:rPr>
        <w:t>Zhao et al. fabricated a</w:t>
      </w:r>
      <w:r w:rsidR="00B85353" w:rsidRPr="004651B0">
        <w:rPr>
          <w:rFonts w:ascii="Arial" w:hAnsi="Arial" w:cs="Arial"/>
          <w:szCs w:val="24"/>
        </w:rPr>
        <w:t xml:space="preserve"> flexible</w:t>
      </w:r>
      <w:ins w:id="115" w:author="Demolder, Carl F" w:date="2021-04-18T14:44:00Z">
        <w:r w:rsidR="00C07F7C">
          <w:rPr>
            <w:rFonts w:ascii="Arial" w:hAnsi="Arial" w:cs="Arial"/>
            <w:szCs w:val="24"/>
          </w:rPr>
          <w:t xml:space="preserve">, </w:t>
        </w:r>
      </w:ins>
      <w:del w:id="116" w:author="Demolder, Carl F" w:date="2021-04-18T14:44:00Z">
        <w:r w:rsidR="00B85353" w:rsidRPr="004651B0" w:rsidDel="00C07F7C">
          <w:rPr>
            <w:rFonts w:ascii="Arial" w:hAnsi="Arial" w:cs="Arial"/>
            <w:szCs w:val="24"/>
          </w:rPr>
          <w:delText>/</w:delText>
        </w:r>
      </w:del>
      <w:r w:rsidR="00B85353" w:rsidRPr="004651B0">
        <w:rPr>
          <w:rFonts w:ascii="Arial" w:hAnsi="Arial" w:cs="Arial"/>
          <w:szCs w:val="24"/>
        </w:rPr>
        <w:t>wearable multifunctional sensor array using PET-based Ag serpentine-shaped electrodes consisting of the following sandwich structure: PDMS/Ag/</w:t>
      </w:r>
      <w:proofErr w:type="spellStart"/>
      <w:r w:rsidR="00B85353" w:rsidRPr="004651B0">
        <w:rPr>
          <w:rFonts w:ascii="Arial" w:hAnsi="Arial" w:cs="Arial"/>
          <w:szCs w:val="24"/>
        </w:rPr>
        <w:t>Ecoflex</w:t>
      </w:r>
      <w:proofErr w:type="spellEnd"/>
      <w:r w:rsidR="00B85353" w:rsidRPr="004651B0">
        <w:rPr>
          <w:rFonts w:ascii="Arial" w:hAnsi="Arial" w:cs="Arial"/>
          <w:szCs w:val="24"/>
        </w:rPr>
        <w:t>/Ag/PDMS. This sensor array is implemented for static and dynamic mapping of spatial contact pressure distributions with a detection limit of 6 Pa</w:t>
      </w:r>
      <w:r w:rsidR="009D7CF0" w:rsidRPr="004651B0">
        <w:rPr>
          <w:rFonts w:ascii="Arial" w:hAnsi="Arial" w:cs="Arial"/>
          <w:szCs w:val="24"/>
        </w:rPr>
        <w:t xml:space="preserve">, </w:t>
      </w:r>
      <w:r w:rsidR="00B85353" w:rsidRPr="004651B0">
        <w:rPr>
          <w:rFonts w:ascii="Arial" w:hAnsi="Arial" w:cs="Arial"/>
          <w:szCs w:val="24"/>
        </w:rPr>
        <w:t>stretching up to 70%</w:t>
      </w:r>
      <w:r w:rsidR="009D7CF0" w:rsidRPr="004651B0">
        <w:rPr>
          <w:rFonts w:ascii="Arial" w:hAnsi="Arial" w:cs="Arial"/>
          <w:szCs w:val="24"/>
        </w:rPr>
        <w:t>, and a sensitivity of 1.45 MPa</w:t>
      </w:r>
      <w:r w:rsidR="009D7CF0" w:rsidRPr="004651B0">
        <w:rPr>
          <w:rFonts w:ascii="Arial" w:hAnsi="Arial" w:cs="Arial"/>
          <w:szCs w:val="24"/>
          <w:vertAlign w:val="superscript"/>
        </w:rPr>
        <w:t>-1</w:t>
      </w:r>
      <w:r w:rsidR="009D7CF0" w:rsidRPr="004651B0">
        <w:rPr>
          <w:rFonts w:ascii="Arial" w:hAnsi="Arial" w:cs="Arial"/>
          <w:szCs w:val="24"/>
        </w:rPr>
        <w:t xml:space="preserve"> </w:t>
      </w:r>
      <w:r w:rsidR="009D7CF0" w:rsidRPr="004651B0">
        <w:rPr>
          <w:rFonts w:ascii="Arial" w:hAnsi="Arial" w:cs="Arial"/>
          <w:szCs w:val="24"/>
        </w:rPr>
        <w:fldChar w:fldCharType="begin"/>
      </w:r>
      <w:r w:rsidR="009D7CF0"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rsidRPr="004651B0">
        <w:rPr>
          <w:rFonts w:ascii="Arial" w:hAnsi="Arial" w:cs="Arial"/>
          <w:szCs w:val="24"/>
        </w:rPr>
        <w:fldChar w:fldCharType="separate"/>
      </w:r>
      <w:r w:rsidR="009D7CF0" w:rsidRPr="004651B0">
        <w:rPr>
          <w:rFonts w:ascii="Arial" w:hAnsi="Arial" w:cs="Arial"/>
          <w:noProof/>
          <w:szCs w:val="24"/>
        </w:rPr>
        <w:t>(Zhao et al. 2015)</w:t>
      </w:r>
      <w:r w:rsidR="009D7CF0" w:rsidRPr="004651B0">
        <w:rPr>
          <w:rFonts w:ascii="Arial" w:hAnsi="Arial" w:cs="Arial"/>
          <w:szCs w:val="24"/>
        </w:rPr>
        <w:fldChar w:fldCharType="end"/>
      </w:r>
      <w:r w:rsidR="009D7CF0" w:rsidRPr="004651B0">
        <w:rPr>
          <w:rFonts w:ascii="Arial" w:hAnsi="Arial" w:cs="Arial"/>
          <w:szCs w:val="24"/>
        </w:rPr>
        <w:t xml:space="preserve">. </w:t>
      </w:r>
      <w:r w:rsidR="00586BDA" w:rsidRPr="004651B0">
        <w:rPr>
          <w:rFonts w:ascii="Arial" w:hAnsi="Arial" w:cs="Arial"/>
          <w:szCs w:val="24"/>
        </w:rPr>
        <w:t>A pressure sensor can also be used to detect object slip</w:t>
      </w:r>
      <w:r w:rsidRPr="004651B0">
        <w:rPr>
          <w:rFonts w:ascii="Arial" w:hAnsi="Arial" w:cs="Arial"/>
          <w:szCs w:val="24"/>
        </w:rPr>
        <w:t xml:space="preserve"> as performed by Damian et al.</w:t>
      </w:r>
      <w:r w:rsidR="00586BDA" w:rsidRPr="004651B0">
        <w:rPr>
          <w:rFonts w:ascii="Arial" w:hAnsi="Arial" w:cs="Arial"/>
          <w:szCs w:val="24"/>
        </w:rPr>
        <w:t xml:space="preserve"> This is implemented by making an artificial skin on top of a resistance-based pressure sensor. The </w:t>
      </w:r>
      <w:r w:rsidR="005F6282">
        <w:rPr>
          <w:rFonts w:ascii="Arial" w:hAnsi="Arial" w:cs="Arial"/>
          <w:szCs w:val="24"/>
        </w:rPr>
        <w:t>artificial skin geometry</w:t>
      </w:r>
      <w:r w:rsidR="00586BDA" w:rsidRPr="004651B0">
        <w:rPr>
          <w:rFonts w:ascii="Arial" w:hAnsi="Arial" w:cs="Arial"/>
          <w:szCs w:val="24"/>
        </w:rPr>
        <w:t xml:space="preserve"> has silicone ridges</w:t>
      </w:r>
      <w:r w:rsidRPr="004651B0">
        <w:rPr>
          <w:rFonts w:ascii="Arial" w:hAnsi="Arial" w:cs="Arial"/>
          <w:szCs w:val="24"/>
        </w:rPr>
        <w:t>, which</w:t>
      </w:r>
      <w:r w:rsidR="00586BDA" w:rsidRPr="004651B0">
        <w:rPr>
          <w:rFonts w:ascii="Arial" w:hAnsi="Arial" w:cs="Arial"/>
          <w:szCs w:val="24"/>
        </w:rPr>
        <w:t xml:space="preserve"> allows one to detect slippage and quantify the slippage speed to provide the user with a form of tactile feedback information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(Damian et al. 2010)</w:t>
      </w:r>
      <w:r w:rsidR="00586BDA" w:rsidRPr="004651B0">
        <w:rPr>
          <w:rFonts w:ascii="Arial" w:hAnsi="Arial" w:cs="Arial"/>
          <w:szCs w:val="24"/>
        </w:rPr>
        <w:fldChar w:fldCharType="end"/>
      </w:r>
      <w:r w:rsidR="00586BDA" w:rsidRPr="004651B0">
        <w:rPr>
          <w:rFonts w:ascii="Arial" w:hAnsi="Arial" w:cs="Arial"/>
          <w:szCs w:val="24"/>
        </w:rPr>
        <w:t>.</w:t>
      </w:r>
    </w:p>
    <w:p w14:paraId="4BC434EC" w14:textId="77777777" w:rsidR="00FB4B16" w:rsidRPr="004651B0" w:rsidRDefault="00FB4B16" w:rsidP="004651B0">
      <w:pPr>
        <w:spacing w:after="0" w:line="240" w:lineRule="auto"/>
        <w:contextualSpacing/>
        <w:jc w:val="both"/>
        <w:rPr>
          <w:rFonts w:ascii="Arial" w:hAnsi="Arial" w:cs="Arial"/>
          <w:szCs w:val="24"/>
        </w:rPr>
      </w:pP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36E5AC2" w14:textId="2F5276F4" w:rsidR="00DA17F0" w:rsidRPr="004651B0"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ins w:id="117" w:author="Demolder, Carl F" w:date="2021-04-18T14:45:00Z">
        <w:r w:rsidR="00C07F7C">
          <w:rPr>
            <w:rFonts w:ascii="Arial" w:hAnsi="Arial" w:cs="Arial"/>
            <w:szCs w:val="24"/>
          </w:rPr>
          <w:t>the hand’s</w:t>
        </w:r>
      </w:ins>
      <w:commentRangeStart w:id="118"/>
      <w:del w:id="119" w:author="Demolder, Carl F" w:date="2021-04-18T14:45:00Z">
        <w:r w:rsidR="005F6282" w:rsidDel="00C07F7C">
          <w:rPr>
            <w:rFonts w:ascii="Arial" w:hAnsi="Arial" w:cs="Arial"/>
            <w:szCs w:val="24"/>
          </w:rPr>
          <w:delText>each finger's</w:delText>
        </w:r>
      </w:del>
      <w:r w:rsidR="005F6282">
        <w:rPr>
          <w:rFonts w:ascii="Arial" w:hAnsi="Arial" w:cs="Arial"/>
          <w:szCs w:val="24"/>
        </w:rPr>
        <w:t xml:space="preserve"> contact temperature</w:t>
      </w:r>
      <w:commentRangeEnd w:id="118"/>
      <w:r w:rsidR="002F77E1">
        <w:rPr>
          <w:rStyle w:val="CommentReference"/>
        </w:rPr>
        <w:commentReference w:id="118"/>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EE7CB4">
        <w:rPr>
          <w:rFonts w:ascii="Arial" w:hAnsi="Arial" w:cs="Arial"/>
          <w:szCs w:val="24"/>
        </w:rPr>
        <w:t xml:space="preserve"> </w:t>
      </w:r>
      <w:r w:rsidR="000C0E09" w:rsidRPr="004651B0">
        <w:rPr>
          <w:rFonts w:ascii="Arial" w:hAnsi="Arial" w:cs="Arial"/>
          <w:szCs w:val="24"/>
        </w:rPr>
        <w:t xml:space="preserve">Ota et al. made a temperature sensor using liquid metal Galinstan deposited in microchannels formed in PDMS and covered in epoxy as shown in </w:t>
      </w:r>
      <w:r w:rsidR="000C0E09" w:rsidRPr="004651B0">
        <w:rPr>
          <w:rFonts w:ascii="Arial" w:hAnsi="Arial" w:cs="Arial"/>
          <w:b/>
          <w:bCs/>
          <w:szCs w:val="24"/>
        </w:rPr>
        <w:t>Fig. 5G</w:t>
      </w:r>
      <w:r w:rsidR="000C0E09" w:rsidRPr="004651B0">
        <w:rPr>
          <w:rFonts w:ascii="Arial" w:hAnsi="Arial" w:cs="Arial"/>
          <w:szCs w:val="24"/>
        </w:rPr>
        <w:t xml:space="preserve">. This Galinstan material temperature sensor was used to monitor the temperature of a wearable heater glove </w:t>
      </w:r>
      <w:r w:rsidR="000C0E09" w:rsidRPr="004651B0">
        <w:rPr>
          <w:rFonts w:ascii="Arial" w:hAnsi="Arial" w:cs="Arial"/>
          <w:szCs w:val="24"/>
        </w:rPr>
        <w:fldChar w:fldCharType="begin"/>
      </w:r>
      <w:r w:rsidR="000C0E09"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0C0E09" w:rsidRPr="004651B0">
        <w:rPr>
          <w:rFonts w:ascii="Arial" w:hAnsi="Arial" w:cs="Arial"/>
          <w:szCs w:val="24"/>
        </w:rPr>
        <w:fldChar w:fldCharType="separate"/>
      </w:r>
      <w:r w:rsidR="000C0E09" w:rsidRPr="004651B0">
        <w:rPr>
          <w:rFonts w:ascii="Arial" w:hAnsi="Arial" w:cs="Arial"/>
          <w:noProof/>
          <w:szCs w:val="24"/>
        </w:rPr>
        <w:t>(Ota et al. 2016)</w:t>
      </w:r>
      <w:r w:rsidR="000C0E09" w:rsidRPr="004651B0">
        <w:rPr>
          <w:rFonts w:ascii="Arial" w:hAnsi="Arial" w:cs="Arial"/>
          <w:szCs w:val="24"/>
        </w:rPr>
        <w:fldChar w:fldCharType="end"/>
      </w:r>
      <w:r w:rsidR="000C0E09" w:rsidRPr="004651B0">
        <w:rPr>
          <w:rFonts w:ascii="Arial" w:hAnsi="Arial" w:cs="Arial"/>
          <w:szCs w:val="24"/>
        </w:rPr>
        <w:t xml:space="preserve">. </w:t>
      </w:r>
      <w:r w:rsidR="00DA17F0" w:rsidRPr="004651B0">
        <w:rPr>
          <w:rFonts w:ascii="Arial" w:hAnsi="Arial" w:cs="Arial"/>
          <w:szCs w:val="24"/>
        </w:rPr>
        <w:t xml:space="preserve">Some WSGs utilize </w:t>
      </w:r>
      <w:r w:rsidR="002F4D36" w:rsidRPr="004651B0">
        <w:rPr>
          <w:rFonts w:ascii="Arial" w:hAnsi="Arial" w:cs="Arial"/>
          <w:szCs w:val="24"/>
        </w:rPr>
        <w:t>OTS temperature sensor</w:t>
      </w:r>
      <w:r w:rsidR="00DA17F0" w:rsidRPr="004651B0">
        <w:rPr>
          <w:rFonts w:ascii="Arial" w:hAnsi="Arial" w:cs="Arial"/>
          <w:szCs w:val="24"/>
        </w:rPr>
        <w:t>s.</w:t>
      </w:r>
      <w:r w:rsidR="000C0E09" w:rsidRPr="004651B0">
        <w:rPr>
          <w:rFonts w:ascii="Arial" w:hAnsi="Arial" w:cs="Arial"/>
          <w:szCs w:val="24"/>
        </w:rPr>
        <w:t xml:space="preserve"> Hughes et al.</w:t>
      </w:r>
      <w:r w:rsidR="00DA17F0" w:rsidRPr="004651B0">
        <w:rPr>
          <w:rFonts w:ascii="Arial" w:hAnsi="Arial" w:cs="Arial"/>
          <w:szCs w:val="24"/>
        </w:rPr>
        <w:t xml:space="preserve"> utilize</w:t>
      </w:r>
      <w:r w:rsidR="00C553EA">
        <w:rPr>
          <w:rFonts w:ascii="Arial" w:hAnsi="Arial" w:cs="Arial"/>
          <w:szCs w:val="24"/>
        </w:rPr>
        <w:t>d</w:t>
      </w:r>
      <w:r w:rsidR="00DA17F0"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00DA17F0" w:rsidRPr="004651B0">
        <w:rPr>
          <w:rFonts w:ascii="Arial" w:hAnsi="Arial" w:cs="Arial"/>
          <w:szCs w:val="24"/>
        </w:rPr>
        <w:t xml:space="preserve"> as shown in </w:t>
      </w:r>
      <w:r w:rsidR="00DA17F0"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00DA17F0" w:rsidRPr="004651B0">
        <w:rPr>
          <w:rFonts w:ascii="Arial" w:hAnsi="Arial" w:cs="Arial"/>
          <w:szCs w:val="24"/>
        </w:rPr>
        <w:t xml:space="preserve"> Another 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00DA17F0"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00DA17F0" w:rsidRPr="004651B0">
        <w:rPr>
          <w:rFonts w:ascii="Arial" w:hAnsi="Arial" w:cs="Arial"/>
          <w:szCs w:val="24"/>
        </w:rPr>
        <w:t xml:space="preserve"> </w:t>
      </w:r>
      <w:r w:rsidR="000C0E09" w:rsidRPr="004651B0">
        <w:rPr>
          <w:rFonts w:ascii="Arial" w:hAnsi="Arial" w:cs="Arial"/>
          <w:szCs w:val="24"/>
        </w:rPr>
        <w:t>the</w:t>
      </w:r>
      <w:r w:rsidR="00DA17F0"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00DA17F0" w:rsidRPr="004651B0">
        <w:rPr>
          <w:rFonts w:ascii="Arial" w:hAnsi="Arial" w:cs="Arial"/>
          <w:szCs w:val="24"/>
        </w:rPr>
        <w:t>. This chip has a ±1 °C accuracy from +25 °C to + 65 °C</w:t>
      </w:r>
      <w:r w:rsidR="000C0E09" w:rsidRPr="004651B0">
        <w:rPr>
          <w:rFonts w:ascii="Arial" w:hAnsi="Arial" w:cs="Arial"/>
          <w:szCs w:val="24"/>
        </w:rPr>
        <w:t>,</w:t>
      </w:r>
      <w:r w:rsidR="00DA17F0" w:rsidRPr="004651B0">
        <w:rPr>
          <w:rFonts w:ascii="Arial" w:hAnsi="Arial" w:cs="Arial"/>
          <w:szCs w:val="24"/>
        </w:rPr>
        <w:t xml:space="preserve"> while offering</w:t>
      </w:r>
      <w:r w:rsidR="000C0E09" w:rsidRPr="004651B0">
        <w:rPr>
          <w:rFonts w:ascii="Arial" w:hAnsi="Arial" w:cs="Arial"/>
          <w:szCs w:val="24"/>
        </w:rPr>
        <w:t xml:space="preserve"> a</w:t>
      </w:r>
      <w:r w:rsidR="00DA17F0" w:rsidRPr="004651B0">
        <w:rPr>
          <w:rFonts w:ascii="Arial" w:hAnsi="Arial" w:cs="Arial"/>
          <w:szCs w:val="24"/>
        </w:rPr>
        <w:t xml:space="preserve"> resolution </w:t>
      </w:r>
      <w:r w:rsidR="000C0E09" w:rsidRPr="004651B0">
        <w:rPr>
          <w:rFonts w:ascii="Arial" w:hAnsi="Arial" w:cs="Arial"/>
          <w:szCs w:val="24"/>
        </w:rPr>
        <w:t xml:space="preserve">of </w:t>
      </w:r>
      <w:r w:rsidR="00DA17F0" w:rsidRPr="004651B0">
        <w:rPr>
          <w:rFonts w:ascii="Arial" w:hAnsi="Arial" w:cs="Arial"/>
          <w:szCs w:val="24"/>
        </w:rPr>
        <w:t xml:space="preserve">0.0625 °C/Bit </w:t>
      </w:r>
      <w:r w:rsidR="00DA17F0" w:rsidRPr="004651B0">
        <w:rPr>
          <w:rFonts w:ascii="Arial" w:hAnsi="Arial" w:cs="Arial"/>
          <w:szCs w:val="24"/>
        </w:rPr>
        <w:fldChar w:fldCharType="begin"/>
      </w:r>
      <w:r w:rsidR="00DA17F0"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DA17F0" w:rsidRPr="004651B0">
        <w:rPr>
          <w:rFonts w:ascii="Arial" w:hAnsi="Arial" w:cs="Arial"/>
          <w:szCs w:val="24"/>
        </w:rPr>
        <w:fldChar w:fldCharType="separate"/>
      </w:r>
      <w:r w:rsidR="00DA17F0" w:rsidRPr="004651B0">
        <w:rPr>
          <w:rFonts w:ascii="Arial" w:hAnsi="Arial" w:cs="Arial"/>
          <w:noProof/>
          <w:szCs w:val="24"/>
        </w:rPr>
        <w:t>(Polishchuk et al. 2016)</w:t>
      </w:r>
      <w:r w:rsidR="00DA17F0" w:rsidRPr="004651B0">
        <w:rPr>
          <w:rFonts w:ascii="Arial" w:hAnsi="Arial" w:cs="Arial"/>
          <w:szCs w:val="24"/>
        </w:rPr>
        <w:fldChar w:fldCharType="end"/>
      </w:r>
      <w:r w:rsidR="00DA17F0" w:rsidRPr="004651B0">
        <w:rPr>
          <w:rFonts w:ascii="Arial" w:hAnsi="Arial" w:cs="Arial"/>
          <w:szCs w:val="24"/>
        </w:rPr>
        <w:t>.</w:t>
      </w:r>
    </w:p>
    <w:p w14:paraId="03404DDB" w14:textId="09BED7FA" w:rsidR="00213F62" w:rsidRPr="004651B0" w:rsidRDefault="000C0E09" w:rsidP="00EE7CB4">
      <w:pPr>
        <w:spacing w:after="0" w:line="240" w:lineRule="auto"/>
        <w:ind w:firstLine="720"/>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sidR="005F6282">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w:t>
      </w:r>
      <w:r w:rsidR="00213F62" w:rsidRPr="004651B0">
        <w:rPr>
          <w:rFonts w:ascii="Arial" w:hAnsi="Arial" w:cs="Arial"/>
          <w:szCs w:val="24"/>
        </w:rPr>
        <w:t xml:space="preserve"> Kim et al. integrated </w:t>
      </w:r>
      <w:r w:rsidR="00213F62" w:rsidRPr="004651B0">
        <w:rPr>
          <w:rFonts w:ascii="Arial" w:hAnsi="Arial" w:cs="Arial"/>
          <w:szCs w:val="24"/>
        </w:rPr>
        <w:lastRenderedPageBreak/>
        <w:t>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r w:rsidR="00E91620" w:rsidRPr="004651B0">
        <w:rPr>
          <w:rFonts w:ascii="Arial" w:hAnsi="Arial" w:cs="Arial"/>
          <w:szCs w:val="24"/>
        </w:rPr>
        <w:t xml:space="preserve"> </w:t>
      </w:r>
    </w:p>
    <w:p w14:paraId="00023CCC" w14:textId="610E5E13" w:rsidR="00F54ACC" w:rsidRPr="004651B0" w:rsidRDefault="00213F62" w:rsidP="00EE7CB4">
      <w:pPr>
        <w:spacing w:after="0" w:line="240" w:lineRule="auto"/>
        <w:ind w:firstLine="720"/>
        <w:contextualSpacing/>
        <w:jc w:val="both"/>
        <w:rPr>
          <w:rFonts w:ascii="Arial" w:hAnsi="Arial" w:cs="Arial"/>
          <w:szCs w:val="24"/>
        </w:rPr>
      </w:pPr>
      <w:r w:rsidRPr="004651B0">
        <w:rPr>
          <w:rFonts w:ascii="Arial" w:hAnsi="Arial" w:cs="Arial"/>
          <w:szCs w:val="24"/>
        </w:rPr>
        <w:t>Lee et al. made a</w:t>
      </w:r>
      <w:r w:rsidR="00956B6A" w:rsidRPr="004651B0">
        <w:rPr>
          <w:rFonts w:ascii="Arial" w:hAnsi="Arial" w:cs="Arial"/>
          <w:szCs w:val="24"/>
        </w:rPr>
        <w:t xml:space="preserve"> temperature sensor from intrinsically strain-insensitive, hyperelastic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w:t>
      </w:r>
      <w:proofErr w:type="spellStart"/>
      <w:r w:rsidR="007F6EA1" w:rsidRPr="004651B0">
        <w:rPr>
          <w:rFonts w:ascii="Arial" w:hAnsi="Arial" w:cs="Arial"/>
          <w:szCs w:val="24"/>
        </w:rPr>
        <w:t>styrenesulfonate</w:t>
      </w:r>
      <w:proofErr w:type="spellEnd"/>
      <w:r w:rsidR="007F6EA1" w:rsidRPr="004651B0">
        <w:rPr>
          <w:rFonts w:ascii="Arial" w:hAnsi="Arial" w:cs="Arial"/>
          <w:szCs w:val="24"/>
        </w:rPr>
        <w:t>) (</w:t>
      </w:r>
      <w:proofErr w:type="gramStart"/>
      <w:r w:rsidR="00820051" w:rsidRPr="004651B0">
        <w:rPr>
          <w:rFonts w:ascii="Arial" w:hAnsi="Arial" w:cs="Arial"/>
          <w:szCs w:val="24"/>
        </w:rPr>
        <w:t>PEDOT:PSS</w:t>
      </w:r>
      <w:proofErr w:type="gramEnd"/>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Pr="004651B0">
        <w:rPr>
          <w:rFonts w:ascii="Arial" w:hAnsi="Arial" w:cs="Arial"/>
          <w:szCs w:val="24"/>
        </w:rPr>
        <w:t xml:space="preserve"> the</w:t>
      </w:r>
      <w:r w:rsidR="00DA4C89" w:rsidRPr="004651B0">
        <w:rPr>
          <w:rFonts w:ascii="Arial" w:hAnsi="Arial" w:cs="Arial"/>
          <w:szCs w:val="24"/>
        </w:rPr>
        <w:t xml:space="preserve"> textile </w:t>
      </w:r>
      <w:r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77777777" w:rsidR="00956B6A" w:rsidRPr="004651B0" w:rsidRDefault="00956B6A"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22EE33D" w14:textId="672C96EF" w:rsidR="00394D25" w:rsidRPr="004651B0" w:rsidRDefault="00581989" w:rsidP="00EE7CB4">
      <w:pPr>
        <w:spacing w:after="0" w:line="240" w:lineRule="auto"/>
        <w:contextualSpacing/>
        <w:jc w:val="both"/>
        <w:rPr>
          <w:rFonts w:ascii="Arial" w:hAnsi="Arial" w:cs="Arial"/>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r w:rsidR="00C553EA">
        <w:rPr>
          <w:rFonts w:ascii="Arial" w:hAnsi="Arial" w:cs="Arial"/>
          <w:szCs w:val="24"/>
        </w:rPr>
        <w:t>glove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A thinner membrane made from breathable material is required to improve user interaction. </w:t>
      </w:r>
      <w:r w:rsidR="00DA17F0" w:rsidRPr="004651B0">
        <w:rPr>
          <w:rFonts w:ascii="Arial" w:hAnsi="Arial" w:cs="Arial"/>
          <w:szCs w:val="24"/>
        </w:rPr>
        <w:t>Also, 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Pr="004651B0">
        <w:rPr>
          <w:rFonts w:ascii="Arial" w:hAnsi="Arial" w:cs="Arial"/>
          <w:szCs w:val="24"/>
        </w:rPr>
        <w:t>the</w:t>
      </w:r>
      <w:r w:rsidR="00FD3C08" w:rsidRPr="004651B0">
        <w:rPr>
          <w:rFonts w:ascii="Arial" w:hAnsi="Arial" w:cs="Arial"/>
          <w:szCs w:val="24"/>
        </w:rPr>
        <w:t>re is a lot of room to improve the</w:t>
      </w:r>
      <w:r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27B96349"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People with sensory impaired or artificial limbs </w:t>
      </w:r>
      <w:r w:rsidR="000F216A">
        <w:rPr>
          <w:rFonts w:ascii="Arial" w:hAnsi="Arial" w:cs="Arial"/>
          <w:szCs w:val="24"/>
        </w:rPr>
        <w:t>cannot</w:t>
      </w:r>
      <w:r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r w:rsidR="00CB189E" w:rsidRPr="004651B0">
        <w:rPr>
          <w:rFonts w:ascii="Arial" w:hAnsi="Arial" w:cs="Arial"/>
          <w:szCs w:val="24"/>
        </w:rPr>
        <w:t>,</w:t>
      </w:r>
      <w:r w:rsidRPr="004651B0">
        <w:rPr>
          <w:rFonts w:ascii="Arial" w:hAnsi="Arial" w:cs="Arial"/>
          <w:szCs w:val="24"/>
        </w:rPr>
        <w:t xml:space="preserve"> and</w:t>
      </w:r>
      <w:r w:rsidR="00CB189E" w:rsidRPr="004651B0">
        <w:rPr>
          <w:rFonts w:ascii="Arial" w:hAnsi="Arial" w:cs="Arial"/>
          <w:szCs w:val="24"/>
        </w:rPr>
        <w:t xml:space="preserve"> </w:t>
      </w:r>
      <w:r w:rsidR="00106746">
        <w:rPr>
          <w:rFonts w:ascii="Arial" w:hAnsi="Arial" w:cs="Arial"/>
          <w:szCs w:val="24"/>
        </w:rPr>
        <w:t xml:space="preserve">so </w:t>
      </w:r>
      <w:r w:rsidR="00CB189E" w:rsidRPr="004651B0">
        <w:rPr>
          <w:rFonts w:ascii="Arial" w:hAnsi="Arial" w:cs="Arial"/>
          <w:szCs w:val="24"/>
        </w:rPr>
        <w:t>they</w:t>
      </w:r>
      <w:r w:rsidRPr="004651B0">
        <w:rPr>
          <w:rFonts w:ascii="Arial" w:hAnsi="Arial" w:cs="Arial"/>
          <w:szCs w:val="24"/>
        </w:rPr>
        <w:t xml:space="preserve"> rely on vision and memory to manipulate their limbs. Dexterous limb manipulation relies on a closed</w:t>
      </w:r>
      <w:r w:rsidR="000F216A">
        <w:rPr>
          <w:rFonts w:ascii="Arial" w:hAnsi="Arial" w:cs="Arial"/>
          <w:szCs w:val="24"/>
        </w:rPr>
        <w:t>-</w:t>
      </w:r>
      <w:r w:rsidRPr="004651B0">
        <w:rPr>
          <w:rFonts w:ascii="Arial" w:hAnsi="Arial" w:cs="Arial"/>
          <w:szCs w:val="24"/>
        </w:rPr>
        <w:t xml:space="preserve">loop control </w:t>
      </w:r>
      <w:r w:rsidRPr="004651B0">
        <w:rPr>
          <w:rFonts w:ascii="Arial" w:hAnsi="Arial" w:cs="Arial"/>
          <w:szCs w:val="24"/>
        </w:rPr>
        <w:lastRenderedPageBreak/>
        <w:t xml:space="preserve">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Pr="004651B0">
        <w:rPr>
          <w:rFonts w:ascii="Arial" w:hAnsi="Arial" w:cs="Arial"/>
          <w:szCs w:val="24"/>
        </w:rPr>
        <w:t>. For instance, when</w:t>
      </w:r>
      <w:r w:rsidR="00CB189E" w:rsidRPr="004651B0">
        <w:rPr>
          <w:rFonts w:ascii="Arial" w:hAnsi="Arial" w:cs="Arial"/>
          <w:szCs w:val="24"/>
        </w:rPr>
        <w:t xml:space="preserve"> one wants to </w:t>
      </w:r>
      <w:r w:rsidRPr="004651B0">
        <w:rPr>
          <w:rFonts w:ascii="Arial" w:hAnsi="Arial" w:cs="Arial"/>
          <w:szCs w:val="24"/>
        </w:rPr>
        <w:t>grasp an object, the brain outputs a motor signal to the hand</w:t>
      </w:r>
      <w:r w:rsidR="00CB189E" w:rsidRPr="004651B0">
        <w:rPr>
          <w:rFonts w:ascii="Arial" w:hAnsi="Arial" w:cs="Arial"/>
          <w:szCs w:val="24"/>
        </w:rPr>
        <w:t>. The hand</w:t>
      </w:r>
      <w:r w:rsidRPr="004651B0">
        <w:rPr>
          <w:rFonts w:ascii="Arial" w:hAnsi="Arial" w:cs="Arial"/>
          <w:szCs w:val="24"/>
        </w:rPr>
        <w:t xml:space="preserve"> uses</w:t>
      </w:r>
      <w:r w:rsidR="00CB189E" w:rsidRPr="004651B0">
        <w:rPr>
          <w:rFonts w:ascii="Arial" w:hAnsi="Arial" w:cs="Arial"/>
          <w:szCs w:val="24"/>
        </w:rPr>
        <w:t xml:space="preserve"> its memory, or previous experiences,</w:t>
      </w:r>
      <w:r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Pr="004651B0">
        <w:rPr>
          <w:rFonts w:ascii="Arial" w:hAnsi="Arial" w:cs="Arial"/>
          <w:szCs w:val="24"/>
        </w:rPr>
        <w:t xml:space="preserve"> which then adjusts </w:t>
      </w:r>
      <w:r w:rsidR="00CB189E" w:rsidRPr="004651B0">
        <w:rPr>
          <w:rFonts w:ascii="Arial" w:hAnsi="Arial" w:cs="Arial"/>
          <w:szCs w:val="24"/>
        </w:rPr>
        <w:t xml:space="preserve">the </w:t>
      </w:r>
      <w:r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Pr="004651B0">
        <w:rPr>
          <w:rFonts w:ascii="Arial" w:hAnsi="Arial" w:cs="Arial"/>
          <w:szCs w:val="24"/>
        </w:rPr>
        <w:t xml:space="preserve"> adjust to its environment. If the object being grasped requires an unexpected force, a </w:t>
      </w:r>
      <w:r w:rsidR="00CB189E" w:rsidRPr="004651B0">
        <w:rPr>
          <w:rFonts w:ascii="Arial" w:hAnsi="Arial" w:cs="Arial"/>
          <w:szCs w:val="24"/>
        </w:rPr>
        <w:t xml:space="preserve">sense-less </w:t>
      </w:r>
      <w:r w:rsidRPr="004651B0">
        <w:rPr>
          <w:rFonts w:ascii="Arial" w:hAnsi="Arial" w:cs="Arial"/>
          <w:szCs w:val="24"/>
        </w:rPr>
        <w:t>hand would likely drop the object</w:t>
      </w:r>
      <w:r w:rsidR="00CB189E" w:rsidRPr="004651B0">
        <w:rPr>
          <w:rFonts w:ascii="Arial" w:hAnsi="Arial" w:cs="Arial"/>
          <w:szCs w:val="24"/>
        </w:rPr>
        <w:t>,</w:t>
      </w:r>
      <w:r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Pr="004651B0">
        <w:rPr>
          <w:rFonts w:ascii="Arial" w:hAnsi="Arial" w:cs="Arial"/>
          <w:szCs w:val="24"/>
        </w:rPr>
        <w:t xml:space="preserve"> not able t</w:t>
      </w:r>
      <w:r w:rsidR="00FF3C48" w:rsidRPr="004651B0">
        <w:rPr>
          <w:rFonts w:ascii="Arial" w:hAnsi="Arial" w:cs="Arial"/>
          <w:szCs w:val="24"/>
        </w:rPr>
        <w:t>o</w:t>
      </w:r>
      <w:r w:rsidRPr="004651B0">
        <w:rPr>
          <w:rFonts w:ascii="Arial" w:hAnsi="Arial" w:cs="Arial"/>
          <w:szCs w:val="24"/>
        </w:rPr>
        <w:t xml:space="preserve"> feel pain, whether it is fro</w:t>
      </w:r>
      <w:r w:rsidR="00FF3C48" w:rsidRPr="004651B0">
        <w:rPr>
          <w:rFonts w:ascii="Arial" w:hAnsi="Arial" w:cs="Arial"/>
          <w:szCs w:val="24"/>
        </w:rPr>
        <w:t>m</w:t>
      </w:r>
      <w:r w:rsidRPr="004651B0">
        <w:rPr>
          <w:rFonts w:ascii="Arial" w:hAnsi="Arial" w:cs="Arial"/>
          <w:szCs w:val="24"/>
        </w:rPr>
        <w:t xml:space="preserve"> a sharp object or a burning surface.</w:t>
      </w:r>
      <w:r w:rsidR="00EE7CB4">
        <w:rPr>
          <w:rFonts w:ascii="Arial" w:hAnsi="Arial" w:cs="Arial"/>
          <w:szCs w:val="24"/>
        </w:rPr>
        <w:t xml:space="preserve"> </w:t>
      </w:r>
      <w:r w:rsidRPr="004651B0">
        <w:rPr>
          <w:rFonts w:ascii="Arial" w:hAnsi="Arial" w:cs="Arial"/>
          <w:szCs w:val="24"/>
        </w:rPr>
        <w:t xml:space="preserve">Efforts to tackle this issue include </w:t>
      </w:r>
      <w:r w:rsidR="000F216A">
        <w:rPr>
          <w:rFonts w:ascii="Arial" w:hAnsi="Arial" w:cs="Arial"/>
          <w:szCs w:val="24"/>
        </w:rPr>
        <w:t>developing</w:t>
      </w:r>
      <w:r w:rsidRPr="004651B0">
        <w:rPr>
          <w:rFonts w:ascii="Arial" w:hAnsi="Arial" w:cs="Arial"/>
          <w:szCs w:val="24"/>
        </w:rPr>
        <w:t xml:space="preserve"> </w:t>
      </w:r>
      <w:r w:rsidR="000F216A">
        <w:rPr>
          <w:rFonts w:ascii="Arial" w:hAnsi="Arial" w:cs="Arial"/>
          <w:szCs w:val="24"/>
        </w:rPr>
        <w:t xml:space="preserve">a </w:t>
      </w:r>
      <w:r w:rsidRPr="004651B0">
        <w:rPr>
          <w:rFonts w:ascii="Arial" w:hAnsi="Arial" w:cs="Arial"/>
          <w:szCs w:val="24"/>
        </w:rPr>
        <w:t>wearable sensory feedback device</w:t>
      </w:r>
      <w:r w:rsidR="00FF3C48" w:rsidRPr="004651B0">
        <w:rPr>
          <w:rFonts w:ascii="Arial" w:hAnsi="Arial" w:cs="Arial"/>
          <w:szCs w:val="24"/>
        </w:rPr>
        <w:t xml:space="preserve"> (SFD),</w:t>
      </w:r>
      <w:r w:rsidRPr="004651B0">
        <w:rPr>
          <w:rFonts w:ascii="Arial" w:hAnsi="Arial" w:cs="Arial"/>
          <w:szCs w:val="24"/>
        </w:rPr>
        <w:t xml:space="preserve"> which display</w:t>
      </w:r>
      <w:r w:rsidR="00FF3C48" w:rsidRPr="004651B0">
        <w:rPr>
          <w:rFonts w:ascii="Arial" w:hAnsi="Arial" w:cs="Arial"/>
          <w:szCs w:val="24"/>
        </w:rPr>
        <w:t>s</w:t>
      </w:r>
      <w:r w:rsidRPr="004651B0">
        <w:rPr>
          <w:rFonts w:ascii="Arial" w:hAnsi="Arial" w:cs="Arial"/>
          <w:szCs w:val="24"/>
        </w:rPr>
        <w:t xml:space="preserve"> sensory data cutaneous on </w:t>
      </w:r>
      <w:r w:rsidR="000F216A">
        <w:rPr>
          <w:rFonts w:ascii="Arial" w:hAnsi="Arial" w:cs="Arial"/>
          <w:szCs w:val="24"/>
        </w:rPr>
        <w:t>the</w:t>
      </w:r>
      <w:r w:rsidRPr="004651B0">
        <w:rPr>
          <w:rFonts w:ascii="Arial" w:hAnsi="Arial" w:cs="Arial"/>
          <w:szCs w:val="24"/>
        </w:rPr>
        <w:t xml:space="preserve"> part of the body that </w:t>
      </w:r>
      <w:r w:rsidR="00FF3C48" w:rsidRPr="004651B0">
        <w:rPr>
          <w:rFonts w:ascii="Arial" w:hAnsi="Arial" w:cs="Arial"/>
          <w:szCs w:val="24"/>
        </w:rPr>
        <w:t>is not biologically inhibited</w:t>
      </w:r>
      <w:r w:rsidRPr="004651B0">
        <w:rPr>
          <w:rFonts w:ascii="Arial" w:hAnsi="Arial" w:cs="Arial"/>
          <w:szCs w:val="24"/>
        </w:rPr>
        <w:t>. The feasibility of</w:t>
      </w:r>
      <w:r w:rsidR="00FF3C48" w:rsidRPr="004651B0">
        <w:rPr>
          <w:rFonts w:ascii="Arial" w:hAnsi="Arial" w:cs="Arial"/>
          <w:szCs w:val="24"/>
        </w:rPr>
        <w:t xml:space="preserve"> a SFD</w:t>
      </w:r>
      <w:r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Pr="004651B0">
        <w:rPr>
          <w:rFonts w:ascii="Arial" w:hAnsi="Arial" w:cs="Arial"/>
          <w:szCs w:val="24"/>
        </w:rPr>
        <w:t xml:space="preserve"> and prosthes</w:t>
      </w:r>
      <w:r w:rsidR="000F216A">
        <w:rPr>
          <w:rFonts w:ascii="Arial" w:hAnsi="Arial" w:cs="Arial"/>
          <w:szCs w:val="24"/>
        </w:rPr>
        <w:t>e</w:t>
      </w:r>
      <w:r w:rsidRPr="004651B0">
        <w:rPr>
          <w:rFonts w:ascii="Arial" w:hAnsi="Arial" w:cs="Arial"/>
          <w:szCs w:val="24"/>
        </w:rPr>
        <w:t xml:space="preserve">s. Furthermore, these </w:t>
      </w:r>
      <w:r w:rsidR="00FF3C48" w:rsidRPr="004651B0">
        <w:rPr>
          <w:rFonts w:ascii="Arial" w:hAnsi="Arial" w:cs="Arial"/>
          <w:szCs w:val="24"/>
        </w:rPr>
        <w:t xml:space="preserve">SFDs </w:t>
      </w:r>
      <w:r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Pr="004651B0">
        <w:rPr>
          <w:rFonts w:ascii="Arial" w:hAnsi="Arial" w:cs="Arial"/>
          <w:szCs w:val="24"/>
        </w:rPr>
        <w:t xml:space="preserve">. </w:t>
      </w:r>
      <w:r w:rsidR="00FF3C48" w:rsidRPr="004651B0">
        <w:rPr>
          <w:rFonts w:ascii="Arial" w:hAnsi="Arial" w:cs="Arial"/>
          <w:szCs w:val="24"/>
        </w:rPr>
        <w:t xml:space="preserve">Various </w:t>
      </w:r>
      <w:r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0E22A7F6"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nodes.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3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involves surgical approaches, somatotopically match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xml:space="preserve">. Therefore, a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0E1B65B2"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r w:rsidR="000F216A">
        <w:rPr>
          <w:rFonts w:ascii="Arial" w:hAnsi="Arial" w:cs="Arial"/>
          <w:szCs w:val="24"/>
        </w:rPr>
        <w:t>An e</w:t>
      </w:r>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an artificial 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w:t>
      </w:r>
      <w:r w:rsidRPr="004651B0">
        <w:rPr>
          <w:rFonts w:ascii="Arial" w:hAnsi="Arial" w:cs="Arial"/>
          <w:szCs w:val="24"/>
        </w:rPr>
        <w:lastRenderedPageBreak/>
        <w:t>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electrotactile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M</w:t>
      </w:r>
      <w:r w:rsidRPr="004651B0">
        <w:rPr>
          <w:rFonts w:ascii="Arial" w:hAnsi="Arial" w:cs="Arial"/>
          <w:szCs w:val="24"/>
        </w:rPr>
        <w:t>eaning</w:t>
      </w:r>
      <w:r w:rsidR="0070663F" w:rsidRPr="004651B0">
        <w:rPr>
          <w:rFonts w:ascii="Arial" w:hAnsi="Arial" w:cs="Arial"/>
          <w:szCs w:val="24"/>
        </w:rPr>
        <w:t>,</w:t>
      </w:r>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wearable and ergonomic. D</w:t>
      </w:r>
      <w:r w:rsidR="00C020E2">
        <w:rPr>
          <w:rFonts w:ascii="Arial" w:hAnsi="Arial" w:cs="Arial"/>
          <w:szCs w:val="24"/>
        </w:rPr>
        <w:t>'</w:t>
      </w:r>
      <w:r w:rsidRPr="004651B0">
        <w:rPr>
          <w:rFonts w:ascii="Arial" w:hAnsi="Arial" w:cs="Arial"/>
          <w:szCs w:val="24"/>
        </w:rPr>
        <w:t xml:space="preserve">anna et al. used transcutaneous electrical nerve stimulation (TENS) </w:t>
      </w:r>
      <w:r w:rsidR="0070663F" w:rsidRPr="004651B0">
        <w:rPr>
          <w:rFonts w:ascii="Arial" w:hAnsi="Arial" w:cs="Arial"/>
          <w:szCs w:val="24"/>
        </w:rPr>
        <w:t xml:space="preserve">on hand amputees </w:t>
      </w:r>
      <w:r w:rsidRPr="004651B0">
        <w:rPr>
          <w:rFonts w:ascii="Arial" w:hAnsi="Arial" w:cs="Arial"/>
          <w:szCs w:val="24"/>
        </w:rPr>
        <w:t xml:space="preserve">to stimulate </w:t>
      </w:r>
      <w:r w:rsidR="0070663F" w:rsidRPr="004651B0">
        <w:rPr>
          <w:rFonts w:ascii="Arial" w:hAnsi="Arial" w:cs="Arial"/>
          <w:szCs w:val="24"/>
        </w:rPr>
        <w:t xml:space="preserve">the </w:t>
      </w:r>
      <w:r w:rsidRPr="004651B0">
        <w:rPr>
          <w:rFonts w:ascii="Arial" w:hAnsi="Arial" w:cs="Arial"/>
          <w:szCs w:val="24"/>
        </w:rPr>
        <w:t>nerves on the</w:t>
      </w:r>
      <w:r w:rsidR="0070663F" w:rsidRPr="004651B0">
        <w:rPr>
          <w:rFonts w:ascii="Arial" w:hAnsi="Arial" w:cs="Arial"/>
          <w:szCs w:val="24"/>
        </w:rPr>
        <w:t xml:space="preserve"> limb that was not amputated</w:t>
      </w:r>
      <w:r w:rsidRPr="004651B0">
        <w:rPr>
          <w:rFonts w:ascii="Arial" w:hAnsi="Arial" w:cs="Arial"/>
          <w:szCs w:val="24"/>
        </w:rPr>
        <w:t xml:space="preserve">. </w:t>
      </w:r>
      <w:r w:rsidR="000F216A">
        <w:rPr>
          <w:rFonts w:ascii="Arial" w:hAnsi="Arial" w:cs="Arial"/>
          <w:szCs w:val="24"/>
        </w:rPr>
        <w:t>The s</w:t>
      </w:r>
      <w:r w:rsidRPr="004651B0">
        <w:rPr>
          <w:rFonts w:ascii="Arial" w:hAnsi="Arial" w:cs="Arial"/>
          <w:szCs w:val="24"/>
        </w:rPr>
        <w:t xml:space="preserve">timulus was applied at innervation sites of the forearm nerves. The stimulus was successfully interpreted by amputee subjects and was used as </w:t>
      </w:r>
      <w:r w:rsidR="0070663F" w:rsidRPr="004651B0">
        <w:rPr>
          <w:rFonts w:ascii="Arial" w:hAnsi="Arial" w:cs="Arial"/>
          <w:szCs w:val="24"/>
        </w:rPr>
        <w:t xml:space="preserve">a form of </w:t>
      </w:r>
      <w:r w:rsidRPr="004651B0">
        <w:rPr>
          <w:rFonts w:ascii="Arial" w:hAnsi="Arial" w:cs="Arial"/>
          <w:szCs w:val="24"/>
        </w:rPr>
        <w:t xml:space="preserve">sensory feedback </w:t>
      </w:r>
      <w:r w:rsidR="0070663F" w:rsidRPr="004651B0">
        <w:rPr>
          <w:rFonts w:ascii="Arial" w:hAnsi="Arial" w:cs="Arial"/>
          <w:szCs w:val="24"/>
        </w:rPr>
        <w:t>for</w:t>
      </w:r>
      <w:r w:rsidRPr="004651B0">
        <w:rPr>
          <w:rFonts w:ascii="Arial" w:hAnsi="Arial" w:cs="Arial"/>
          <w:szCs w:val="24"/>
        </w:rPr>
        <w:t xml:space="preserve"> a hand prosthesis </w:t>
      </w:r>
      <w:r w:rsidR="002261C5" w:rsidRPr="004651B0">
        <w:rPr>
          <w:rFonts w:ascii="Arial" w:hAnsi="Arial" w:cs="Arial"/>
          <w:szCs w:val="24"/>
        </w:rPr>
        <w:fldChar w:fldCharType="begin"/>
      </w:r>
      <w:r w:rsidR="00C020E2">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2261C5" w:rsidRPr="004651B0">
        <w:rPr>
          <w:rFonts w:ascii="Arial" w:hAnsi="Arial" w:cs="Arial"/>
          <w:szCs w:val="24"/>
        </w:rPr>
        <w:fldChar w:fldCharType="separate"/>
      </w:r>
      <w:r w:rsidR="00C020E2">
        <w:rPr>
          <w:rFonts w:ascii="Arial" w:hAnsi="Arial" w:cs="Arial"/>
          <w:noProof/>
          <w:szCs w:val="24"/>
        </w:rPr>
        <w:t>(D’anna et al. 2017)</w:t>
      </w:r>
      <w:r w:rsidR="002261C5" w:rsidRPr="004651B0">
        <w:rPr>
          <w:rFonts w:ascii="Arial" w:hAnsi="Arial" w:cs="Arial"/>
          <w:szCs w:val="24"/>
        </w:rPr>
        <w:fldChar w:fldCharType="end"/>
      </w:r>
      <w:r w:rsidRPr="004651B0">
        <w:rPr>
          <w:rFonts w:ascii="Arial" w:hAnsi="Arial" w:cs="Arial"/>
          <w:szCs w:val="24"/>
        </w:rPr>
        <w:t xml:space="preserve">. </w:t>
      </w:r>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37E631F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s ability to control the forces on their fingers, and the method 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slip in prostheses users. The study found that visual feedback is extremely 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r w:rsidR="004E294B" w:rsidRPr="004651B0">
        <w:rPr>
          <w:rFonts w:ascii="Arial" w:hAnsi="Arial" w:cs="Arial"/>
          <w:szCs w:val="24"/>
        </w:rPr>
        <w:t>B</w:t>
      </w:r>
      <w:r w:rsidRPr="004651B0">
        <w:rPr>
          <w:rFonts w:ascii="Arial" w:hAnsi="Arial" w:cs="Arial"/>
          <w:szCs w:val="24"/>
        </w:rPr>
        <w:t xml:space="preserve">ut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33C69FEF"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lastRenderedPageBreak/>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Antfolk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xml:space="preserve">. Although vibrotactile feedback has proven to be an effective, affordable, and </w:t>
      </w:r>
      <w:r w:rsidR="004E294B" w:rsidRPr="004651B0">
        <w:rPr>
          <w:rFonts w:ascii="Arial" w:hAnsi="Arial" w:cs="Arial"/>
          <w:szCs w:val="24"/>
        </w:rPr>
        <w:t xml:space="preserve">a </w:t>
      </w:r>
      <w:r w:rsidR="6DE2B9E5" w:rsidRPr="004651B0">
        <w:rPr>
          <w:rFonts w:ascii="Arial" w:hAnsi="Arial" w:cs="Arial"/>
          <w:szCs w:val="24"/>
        </w:rPr>
        <w:t>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Various studies have established the effectiveness of mechanotactile feedback at sensory substitution and its superiority over other modalit</w:t>
      </w:r>
      <w:r w:rsidRPr="004651B0">
        <w:rPr>
          <w:rFonts w:ascii="Arial" w:hAnsi="Arial" w:cs="Arial"/>
          <w:szCs w:val="24"/>
        </w:rPr>
        <w:t>ies. Unlike other feedback modalities, 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62EAFBCA"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r w:rsidR="00C553EA">
        <w:rPr>
          <w:rFonts w:ascii="Arial" w:hAnsi="Arial" w:cs="Arial"/>
          <w:szCs w:val="24"/>
        </w:rPr>
        <w:t xml:space="preserve">makes </w:t>
      </w:r>
      <w:r w:rsidR="00340CD1" w:rsidRPr="004651B0">
        <w:rPr>
          <w:rFonts w:ascii="Arial" w:hAnsi="Arial" w:cs="Arial"/>
          <w:szCs w:val="24"/>
        </w:rPr>
        <w:t>contact</w:t>
      </w:r>
      <w:r w:rsidR="00C67512" w:rsidRPr="004651B0">
        <w:rPr>
          <w:rFonts w:ascii="Arial" w:hAnsi="Arial" w:cs="Arial"/>
          <w:szCs w:val="24"/>
        </w:rPr>
        <w:t xml:space="preserve"> </w:t>
      </w:r>
      <w:r w:rsidR="00C553EA">
        <w:rPr>
          <w:rFonts w:ascii="Arial" w:hAnsi="Arial" w:cs="Arial"/>
          <w:szCs w:val="24"/>
        </w:rPr>
        <w:t xml:space="preserve">with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w:t>
      </w:r>
      <w:r w:rsidR="003415D9" w:rsidRPr="004651B0">
        <w:rPr>
          <w:rFonts w:ascii="Arial" w:hAnsi="Arial" w:cs="Arial"/>
          <w:szCs w:val="24"/>
        </w:rPr>
        <w:lastRenderedPageBreak/>
        <w:t>feedback actuation, purpose, conclusion, and corresponding literature reference.</w:t>
      </w:r>
      <w:r w:rsidR="00C67512" w:rsidRPr="004651B0">
        <w:rPr>
          <w:rFonts w:ascii="Arial" w:hAnsi="Arial" w:cs="Arial"/>
          <w:szCs w:val="24"/>
        </w:rPr>
        <w:t xml:space="preserve"> Antfolk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Schoepp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18081574"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C553EA">
        <w:rPr>
          <w:rFonts w:ascii="Arial" w:hAnsi="Arial" w:cs="Arial"/>
          <w:szCs w:val="24"/>
          <w:highlight w:val="yellow"/>
        </w:rPr>
        <w:t>Molina et al. used a pneumatic actuator made from latex rubber tubing to display the pressure measured on the fingertips of an artificial or insensate hand. The rubber tube having a 1/8</w:t>
      </w:r>
      <w:r w:rsidR="00C020E2" w:rsidRPr="00C553EA">
        <w:rPr>
          <w:rFonts w:ascii="Arial" w:hAnsi="Arial" w:cs="Arial"/>
          <w:szCs w:val="24"/>
          <w:highlight w:val="yellow"/>
        </w:rPr>
        <w:t>"</w:t>
      </w:r>
      <w:r w:rsidRPr="00C553EA">
        <w:rPr>
          <w:rFonts w:ascii="Arial" w:hAnsi="Arial" w:cs="Arial"/>
          <w:szCs w:val="24"/>
          <w:highlight w:val="yellow"/>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 [Molina].</w:t>
      </w:r>
      <w:r w:rsidRPr="004651B0">
        <w:rPr>
          <w:rFonts w:ascii="Arial" w:hAnsi="Arial" w:cs="Arial"/>
          <w:szCs w:val="24"/>
        </w:rPr>
        <w:t xml:space="preserve"> Young et al. used pneumatics to display pressure with pneumatic 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This SFD consists of a silicone rubber membrane filled with a granular material. The membrane is 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r w:rsidRPr="004651B0">
        <w:rPr>
          <w:rFonts w:ascii="Arial" w:hAnsi="Arial" w:cs="Arial"/>
          <w:szCs w:val="24"/>
        </w:rPr>
        <w:t>Raitor</w:t>
      </w:r>
      <w:r w:rsidR="00340CD1" w:rsidRPr="004651B0">
        <w:rPr>
          <w:rFonts w:ascii="Arial" w:hAnsi="Arial" w:cs="Arial"/>
          <w:szCs w:val="24"/>
        </w:rPr>
        <w:t xml:space="preserve"> et al.</w:t>
      </w:r>
      <w:r w:rsidRPr="004651B0">
        <w:rPr>
          <w:rFonts w:ascii="Arial" w:hAnsi="Arial" w:cs="Arial"/>
          <w:szCs w:val="24"/>
        </w:rPr>
        <w:t xml:space="preserve"> used </w:t>
      </w:r>
      <w:r w:rsidRPr="004651B0">
        <w:rPr>
          <w:rFonts w:ascii="Arial" w:hAnsi="Arial" w:cs="Arial"/>
          <w:szCs w:val="24"/>
        </w:rPr>
        <w:lastRenderedPageBreak/>
        <w:t>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Chossat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045112D"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lastRenderedPageBreak/>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desensitized to the feedback after extensive use. On the other hand, electrotactile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Electrotactile actuators are also generally small and inconspicuous. Nonetheless, electric feedback is potentially dangerous, and many users are not comfortable with constant electric shocks. Vibrotactile and electrotactile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5DEDB80C" w14:textId="14B0ADAA"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SFD</w:t>
      </w:r>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r w:rsidR="00B671B9" w:rsidRPr="004651B0">
        <w:rPr>
          <w:rFonts w:ascii="Arial" w:hAnsi="Arial" w:cs="Arial"/>
          <w:szCs w:val="24"/>
        </w:rPr>
        <w:t>Only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r w:rsidRPr="004651B0">
        <w:rPr>
          <w:rFonts w:ascii="Arial" w:hAnsi="Arial" w:cs="Arial"/>
          <w:szCs w:val="24"/>
        </w:rPr>
        <w:t xml:space="preserve">. </w:t>
      </w:r>
    </w:p>
    <w:p w14:paraId="026490CC" w14:textId="544C69F7" w:rsidR="00C67512" w:rsidRPr="004651B0" w:rsidRDefault="6DE2B9E5" w:rsidP="00EE7CB4">
      <w:pPr>
        <w:spacing w:after="0" w:line="240" w:lineRule="auto"/>
        <w:ind w:firstLine="720"/>
        <w:contextualSpacing/>
        <w:jc w:val="both"/>
        <w:rPr>
          <w:rFonts w:ascii="Arial" w:hAnsi="Arial" w:cs="Arial"/>
          <w:szCs w:val="24"/>
        </w:rPr>
      </w:pPr>
      <w:commentRangeStart w:id="120"/>
      <w:r w:rsidRPr="004651B0">
        <w:rPr>
          <w:rFonts w:ascii="Arial" w:hAnsi="Arial" w:cs="Arial"/>
          <w:szCs w:val="24"/>
        </w:rPr>
        <w:t xml:space="preserve">This paper </w:t>
      </w:r>
      <w:commentRangeEnd w:id="120"/>
      <w:r w:rsidR="00106746">
        <w:rPr>
          <w:rStyle w:val="CommentReference"/>
        </w:rPr>
        <w:commentReference w:id="120"/>
      </w:r>
      <w:r w:rsidRPr="004651B0">
        <w:rPr>
          <w:rFonts w:ascii="Arial" w:hAnsi="Arial" w:cs="Arial"/>
          <w:szCs w:val="24"/>
        </w:rPr>
        <w:t xml:space="preserve">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w:t>
      </w:r>
      <w:r w:rsidRPr="004651B0">
        <w:rPr>
          <w:rFonts w:ascii="Arial" w:hAnsi="Arial" w:cs="Arial"/>
          <w:szCs w:val="24"/>
        </w:rPr>
        <w:lastRenderedPageBreak/>
        <w:t xml:space="preserve">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r w:rsidR="00B671B9" w:rsidRPr="004651B0">
        <w:rPr>
          <w:rFonts w:ascii="Arial" w:hAnsi="Arial" w:cs="Arial"/>
          <w:szCs w:val="24"/>
        </w:rPr>
        <w:t>.</w:t>
      </w:r>
      <w:r w:rsidRPr="004651B0">
        <w:rPr>
          <w:rFonts w:ascii="Arial" w:hAnsi="Arial" w:cs="Arial"/>
          <w:szCs w:val="24"/>
        </w:rPr>
        <w:t xml:space="preserve"> </w:t>
      </w:r>
      <w:r w:rsidR="00B671B9" w:rsidRPr="004651B0">
        <w:rPr>
          <w:rFonts w:ascii="Arial" w:hAnsi="Arial" w:cs="Arial"/>
          <w:szCs w:val="24"/>
        </w:rPr>
        <w:t>But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w:t>
      </w:r>
      <w:commentRangeStart w:id="121"/>
      <w:r w:rsidRPr="004651B0">
        <w:rPr>
          <w:rFonts w:ascii="Arial" w:hAnsi="Arial" w:cs="Arial"/>
          <w:szCs w:val="24"/>
        </w:rPr>
        <w: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commentRangeEnd w:id="121"/>
      <w:r w:rsidR="00106746">
        <w:rPr>
          <w:rStyle w:val="CommentReference"/>
        </w:rPr>
        <w:commentReference w:id="121"/>
      </w:r>
    </w:p>
    <w:p w14:paraId="7278CE88" w14:textId="77777777" w:rsidR="00C67512" w:rsidRPr="004651B0" w:rsidRDefault="00C67512" w:rsidP="004651B0">
      <w:pPr>
        <w:spacing w:after="0" w:line="240" w:lineRule="auto"/>
        <w:contextualSpacing/>
        <w:jc w:val="both"/>
        <w:rPr>
          <w:rFonts w:ascii="Arial" w:hAnsi="Arial" w:cs="Arial"/>
          <w:szCs w:val="24"/>
        </w:rPr>
      </w:pPr>
    </w:p>
    <w:p w14:paraId="1E4FEDBC" w14:textId="2A430E01"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4. Conclusions</w:t>
      </w:r>
      <w:r w:rsidR="00635637" w:rsidRPr="004651B0">
        <w:rPr>
          <w:rFonts w:ascii="Arial" w:hAnsi="Arial" w:cs="Arial"/>
          <w:b/>
          <w:bCs/>
          <w:szCs w:val="24"/>
        </w:rPr>
        <w:t xml:space="preserve"> </w:t>
      </w:r>
    </w:p>
    <w:p w14:paraId="513EF137" w14:textId="12B173FB"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r w:rsidR="00805AA9" w:rsidRPr="00865497">
        <w:rPr>
          <w:rFonts w:ascii="Arial" w:hAnsi="Arial" w:cs="Arial"/>
          <w:szCs w:val="24"/>
        </w:rPr>
        <w:t xml:space="preserve">research-based </w:t>
      </w:r>
      <w:r w:rsidR="003E54BE" w:rsidRPr="00865497">
        <w:rPr>
          <w:rFonts w:ascii="Arial" w:hAnsi="Arial" w:cs="Arial"/>
          <w:szCs w:val="24"/>
        </w:rPr>
        <w:t>WSG</w:t>
      </w:r>
      <w:r w:rsidR="00001EE6" w:rsidRPr="00865497">
        <w:rPr>
          <w:rFonts w:ascii="Arial" w:hAnsi="Arial" w:cs="Arial"/>
          <w:szCs w:val="24"/>
        </w:rPr>
        <w:t>s that 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r w:rsidR="00F21B62" w:rsidRPr="00865497">
        <w:rPr>
          <w:rFonts w:ascii="Arial" w:hAnsi="Arial" w:cs="Arial"/>
          <w:szCs w:val="24"/>
        </w:rPr>
        <w:t>limited success</w:t>
      </w:r>
      <w:r w:rsidR="00805AA9" w:rsidRPr="00865497">
        <w:rPr>
          <w:rFonts w:ascii="Arial" w:hAnsi="Arial" w:cs="Arial"/>
          <w:szCs w:val="24"/>
        </w:rPr>
        <w:t xml:space="preserve">, which requires significant </w:t>
      </w:r>
      <w:r w:rsidR="00F21B62" w:rsidRPr="00865497">
        <w:rPr>
          <w:rFonts w:ascii="Arial" w:hAnsi="Arial" w:cs="Arial"/>
          <w:szCs w:val="24"/>
        </w:rPr>
        <w:t xml:space="preserve">improvements </w:t>
      </w:r>
      <w:r w:rsidR="00805AA9" w:rsidRPr="00865497">
        <w:rPr>
          <w:rFonts w:ascii="Arial" w:hAnsi="Arial" w:cs="Arial"/>
          <w:szCs w:val="24"/>
        </w:rPr>
        <w:t xml:space="preserve">in device miniaturization and enhanced sensitivity for better classification of multiple stimuli. The ongoing efforts and advancements in soft materials, flexible mechanics, sensor miniaturization, and system packaging technologies will allow for enhanced performances of WSGs and SFDs for </w:t>
      </w:r>
      <w:r w:rsidR="00865497" w:rsidRPr="00865497">
        <w:rPr>
          <w:rFonts w:ascii="Arial" w:hAnsi="Arial" w:cs="Arial"/>
          <w:szCs w:val="24"/>
        </w:rPr>
        <w:t xml:space="preserve">advancing rehabilitation, virtual reality, sensory enhancement, and prostheses.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0C14D1">
        <w:rPr>
          <w:rFonts w:ascii="Arial" w:hAnsi="Arial" w:cs="Arial"/>
          <w:highlight w:val="yellow"/>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pPr>
        <w:rPr>
          <w:rFonts w:ascii="Arial" w:hAnsi="Arial" w:cs="Arial"/>
          <w:b/>
          <w:bCs/>
          <w:szCs w:val="24"/>
        </w:rPr>
      </w:pPr>
    </w:p>
    <w:p w14:paraId="04140F4B" w14:textId="77777777" w:rsidR="000952B5" w:rsidRDefault="000952B5" w:rsidP="004651B0">
      <w:pPr>
        <w:spacing w:after="0" w:line="240" w:lineRule="auto"/>
        <w:contextualSpacing/>
        <w:jc w:val="both"/>
        <w:rPr>
          <w:rFonts w:ascii="Arial" w:hAnsi="Arial" w:cs="Arial"/>
          <w:b/>
          <w:bCs/>
          <w:szCs w:val="24"/>
        </w:rPr>
      </w:pPr>
    </w:p>
    <w:p w14:paraId="2658BFC8" w14:textId="50631471" w:rsidR="00400BA8" w:rsidRPr="004651B0" w:rsidRDefault="00400BA8" w:rsidP="004651B0">
      <w:pPr>
        <w:spacing w:after="0" w:line="240" w:lineRule="auto"/>
        <w:contextualSpacing/>
        <w:jc w:val="both"/>
        <w:rPr>
          <w:rFonts w:ascii="Arial" w:hAnsi="Arial" w:cs="Arial"/>
          <w:b/>
          <w:bCs/>
          <w:szCs w:val="24"/>
        </w:rPr>
      </w:pPr>
      <w:r w:rsidRPr="004651B0">
        <w:rPr>
          <w:rFonts w:ascii="Arial" w:hAnsi="Arial" w:cs="Arial"/>
          <w:b/>
          <w:bCs/>
          <w:szCs w:val="24"/>
        </w:rPr>
        <w:t>References</w:t>
      </w:r>
    </w:p>
    <w:p w14:paraId="2754CC65" w14:textId="1B36700D" w:rsidR="00C020E2" w:rsidRPr="00C020E2" w:rsidRDefault="00161C9E" w:rsidP="00C020E2">
      <w:pPr>
        <w:pStyle w:val="EndNoteBibliography"/>
        <w:spacing w:after="0"/>
      </w:pPr>
      <w:r w:rsidRPr="004651B0">
        <w:rPr>
          <w:rFonts w:ascii="Arial" w:hAnsi="Arial" w:cs="Arial"/>
          <w:szCs w:val="24"/>
        </w:rPr>
        <w:fldChar w:fldCharType="begin"/>
      </w:r>
      <w:r w:rsidRPr="004651B0">
        <w:rPr>
          <w:rFonts w:ascii="Arial" w:hAnsi="Arial" w:cs="Arial"/>
          <w:szCs w:val="24"/>
        </w:rPr>
        <w:instrText xml:space="preserve"> ADDIN EN.REFLIST </w:instrText>
      </w:r>
      <w:r w:rsidRPr="004651B0">
        <w:rPr>
          <w:rFonts w:ascii="Arial" w:hAnsi="Arial" w:cs="Arial"/>
          <w:szCs w:val="24"/>
        </w:rPr>
        <w:fldChar w:fldCharType="separate"/>
      </w:r>
      <w:r w:rsidR="00C020E2" w:rsidRPr="00C020E2">
        <w:t xml:space="preserve">5DT, F.D.T., 2021. 5DT Data Glove Ultra. p. 5DT Data Glove Ultra. Fifth Dimension Technologies, </w:t>
      </w:r>
      <w:hyperlink r:id="rId9" w:history="1">
        <w:r w:rsidR="00C020E2" w:rsidRPr="00C020E2">
          <w:rPr>
            <w:rStyle w:val="Hyperlink"/>
          </w:rPr>
          <w:t>https://5dt.com/5dt-data-glove-ultra/</w:t>
        </w:r>
      </w:hyperlink>
      <w:r w:rsidR="00C020E2" w:rsidRPr="00C020E2">
        <w:t>.</w:t>
      </w:r>
    </w:p>
    <w:p w14:paraId="1A0645DB" w14:textId="77777777" w:rsidR="00C020E2" w:rsidRPr="00C020E2" w:rsidRDefault="00C020E2" w:rsidP="00C020E2">
      <w:pPr>
        <w:pStyle w:val="EndNoteBibliography"/>
        <w:spacing w:after="0"/>
      </w:pPr>
      <w:r w:rsidRPr="00C020E2">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04C637F4" w14:textId="77777777" w:rsidR="00C020E2" w:rsidRPr="00C020E2" w:rsidRDefault="00C020E2" w:rsidP="00C020E2">
      <w:pPr>
        <w:pStyle w:val="EndNoteBibliography"/>
        <w:spacing w:after="0"/>
      </w:pPr>
      <w:r w:rsidRPr="00C020E2">
        <w:t>Ahmed, M.A., Zaidan, B.B., Zaidan, A.A., Salih, M.M., Lakulu, M.M.b., 2018. A Review on Systems-Based Sensory Gloves for Sign Language Recognition State of the Art between 2007 and 2017. Sensors 18(7), 2208.</w:t>
      </w:r>
    </w:p>
    <w:p w14:paraId="07B460D4" w14:textId="77777777" w:rsidR="00C020E2" w:rsidRPr="00C020E2" w:rsidRDefault="00C020E2" w:rsidP="00C020E2">
      <w:pPr>
        <w:pStyle w:val="EndNoteBibliography"/>
        <w:spacing w:after="0"/>
      </w:pPr>
      <w:r w:rsidRPr="00C020E2">
        <w:t>Amit, M., Chukoskie, L., Skalsky, A.J., Garudadri, H., Ng, T.N., 2020. Flexible Pressure Sensors for Objective Assessment of Motor Disorders. Advanced Functional Materials 30(20), 1905241.</w:t>
      </w:r>
    </w:p>
    <w:p w14:paraId="699142B9" w14:textId="77777777" w:rsidR="00C020E2" w:rsidRPr="00C020E2" w:rsidRDefault="00C020E2" w:rsidP="00C020E2">
      <w:pPr>
        <w:pStyle w:val="EndNoteBibliography"/>
        <w:spacing w:after="0"/>
      </w:pPr>
      <w:r w:rsidRPr="00C020E2">
        <w:t>Amjadi, M., Pichitpajongkit, A., Lee, S., Ryu, S., Park, I., 2014. Highly Stretchable and Sensitive Strain Sensor Based on Silver Nanowire–Elastomer Nanocomposite. ACS Nano 8(5), 5154-5163.</w:t>
      </w:r>
    </w:p>
    <w:p w14:paraId="0242D126" w14:textId="77777777" w:rsidR="00C020E2" w:rsidRPr="00C020E2" w:rsidRDefault="00C020E2" w:rsidP="00C020E2">
      <w:pPr>
        <w:pStyle w:val="EndNoteBibliography"/>
        <w:spacing w:after="0"/>
      </w:pPr>
      <w:r w:rsidRPr="00C020E2">
        <w:t>Antfolk, C., Balkenius, C., Lundborg, G., Rosén, B., Sebelius, F., 2010. Design and technical construction of a tactile display for sensory feedback in a hand prosthesis system. Biomedical engineering online 9(1), 1-9.</w:t>
      </w:r>
    </w:p>
    <w:p w14:paraId="0EAEA05C" w14:textId="77777777" w:rsidR="00C020E2" w:rsidRPr="00C020E2" w:rsidRDefault="00C020E2" w:rsidP="00C020E2">
      <w:pPr>
        <w:pStyle w:val="EndNoteBibliography"/>
        <w:spacing w:after="0"/>
      </w:pPr>
      <w:r w:rsidRPr="00C020E2">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606430BC" w14:textId="77777777" w:rsidR="00C020E2" w:rsidRPr="00C020E2" w:rsidRDefault="00C020E2" w:rsidP="00C020E2">
      <w:pPr>
        <w:pStyle w:val="EndNoteBibliography"/>
        <w:spacing w:after="0"/>
      </w:pPr>
      <w:r w:rsidRPr="00C020E2">
        <w:t>Atalay, O., Atalay, A., Gafford, J., Walsh, C., 2018. A Highly Sensitive Capacitive-Based Soft Pressure Sensor Based on a Conductive Fabric and a Microporous Dielectric Layer. Advanced Materials Technologies 3(1), 1700237.</w:t>
      </w:r>
    </w:p>
    <w:p w14:paraId="06DA042C" w14:textId="77777777" w:rsidR="00C020E2" w:rsidRPr="00C020E2" w:rsidRDefault="00C020E2" w:rsidP="00C020E2">
      <w:pPr>
        <w:pStyle w:val="EndNoteBibliography"/>
        <w:spacing w:after="0"/>
      </w:pPr>
      <w:r w:rsidRPr="00C020E2">
        <w:t>Augurelle, A.-S., Smith, A.M., Lejeune, T., Thonnard, J.-L., 2003. Importance of cutaneous feedback in maintaining a secure grip during manipulation of hand-held objects. Journal of neurophysiology 89(2), 665-671.</w:t>
      </w:r>
    </w:p>
    <w:p w14:paraId="5613B650" w14:textId="77777777" w:rsidR="00C020E2" w:rsidRPr="00C020E2" w:rsidRDefault="00C020E2" w:rsidP="00C020E2">
      <w:pPr>
        <w:pStyle w:val="EndNoteBibliography"/>
        <w:spacing w:after="0"/>
      </w:pPr>
      <w:r w:rsidRPr="00C020E2">
        <w:t>Barfidokht, A., Mishra, R.K., Seenivasan, R., Liu, S., Hubble, L.J., Wang, J., Hall, D.A., 2019. Wearable electrochemical glove-based sensor for rapid and on-site detection of fentanyl. Sensors and Actuators B: Chemical 296, 126422.</w:t>
      </w:r>
    </w:p>
    <w:p w14:paraId="33714B1C" w14:textId="77777777" w:rsidR="00C020E2" w:rsidRPr="00C020E2" w:rsidRDefault="00C020E2" w:rsidP="00C020E2">
      <w:pPr>
        <w:pStyle w:val="EndNoteBibliography"/>
        <w:spacing w:after="0"/>
      </w:pPr>
      <w:r w:rsidRPr="00C020E2">
        <w:t>Bariya, M., Li, L., Ghattamaneni, R., Ahn, C.H., Nyein, H.Y.Y., Tai, L.-C., Javey, A., 2020. Glove-based sensors for multimodal monitoring of natural sweat. Science Advances 6(35), eabb8308.</w:t>
      </w:r>
    </w:p>
    <w:p w14:paraId="4752557A" w14:textId="77777777" w:rsidR="00C020E2" w:rsidRPr="00C020E2" w:rsidRDefault="00C020E2" w:rsidP="00C020E2">
      <w:pPr>
        <w:pStyle w:val="EndNoteBibliography"/>
        <w:spacing w:after="0"/>
      </w:pPr>
      <w:r w:rsidRPr="00C020E2">
        <w:lastRenderedPageBreak/>
        <w:t>Bark, K., Wheeler, J.W., Premakumar, S., Cutkosky, M.R., 2008. Comparison of skin stretch and vibrotactile stimulation for feedback of proprioceptive information. 2008 Symposium on Haptic Interfaces for Virtual Environment and Teleoperator Systems, pp. 71-78. IEEE.</w:t>
      </w:r>
    </w:p>
    <w:p w14:paraId="2989BF27" w14:textId="20873D8B" w:rsidR="00C020E2" w:rsidRPr="00C020E2" w:rsidRDefault="00C020E2" w:rsidP="00C020E2">
      <w:pPr>
        <w:pStyle w:val="EndNoteBibliography"/>
        <w:spacing w:after="0"/>
      </w:pPr>
      <w:r w:rsidRPr="00C020E2">
        <w:t xml:space="preserve">BeBop, 2021. BeBop Forte Data Gloves. p. BeBop ARVR Data Glove. Bebop Sensors, </w:t>
      </w:r>
      <w:hyperlink r:id="rId10" w:history="1">
        <w:r w:rsidRPr="00C020E2">
          <w:rPr>
            <w:rStyle w:val="Hyperlink"/>
          </w:rPr>
          <w:t>https://bebopsensors.com/arvr/</w:t>
        </w:r>
      </w:hyperlink>
      <w:r w:rsidRPr="00C020E2">
        <w:t>.</w:t>
      </w:r>
    </w:p>
    <w:p w14:paraId="05D871A3" w14:textId="77777777" w:rsidR="00C020E2" w:rsidRPr="00C020E2" w:rsidRDefault="00C020E2" w:rsidP="00C020E2">
      <w:pPr>
        <w:pStyle w:val="EndNoteBibliography"/>
        <w:spacing w:after="0"/>
      </w:pPr>
      <w:r w:rsidRPr="00C020E2">
        <w:t>Benchoff, B., 2011. Emulating a Marching Band with Wearable Instruments. p. Emulating a Marching Band with Wearable Instruments. Hackaday, Hackaday.com.</w:t>
      </w:r>
    </w:p>
    <w:p w14:paraId="79A9A44D" w14:textId="77777777" w:rsidR="00C020E2" w:rsidRPr="00C020E2" w:rsidRDefault="00C020E2" w:rsidP="00C020E2">
      <w:pPr>
        <w:pStyle w:val="EndNoteBibliography"/>
        <w:spacing w:after="0"/>
      </w:pPr>
      <w:r w:rsidRPr="00C020E2">
        <w:t>Biggs, J., Srinivasan, M.A., 2002. Tangential versus normal displacements of skin: Relative effectiveness for producing tactile sensations. Proceedings 10th Symposium on Haptic Interfaces for Virtual Environment and Teleoperator Systems. HAPTICS 2002, pp. 121-128. IEEE.</w:t>
      </w:r>
    </w:p>
    <w:p w14:paraId="1291265C" w14:textId="6D9D9B3B" w:rsidR="00C020E2" w:rsidRPr="00C020E2" w:rsidRDefault="00C020E2" w:rsidP="00C020E2">
      <w:pPr>
        <w:pStyle w:val="EndNoteBibliography"/>
        <w:spacing w:after="0"/>
      </w:pPr>
      <w:r w:rsidRPr="00C020E2">
        <w:t xml:space="preserve">CaptoGlove, 2020. CaptoGlove Business-Single. p. CaptoGlove is a wireless wearable hand machie interface. CaptoGlove, </w:t>
      </w:r>
      <w:hyperlink r:id="rId11" w:history="1">
        <w:r w:rsidRPr="00C020E2">
          <w:rPr>
            <w:rStyle w:val="Hyperlink"/>
          </w:rPr>
          <w:t>www.captoglove.com</w:t>
        </w:r>
      </w:hyperlink>
      <w:r w:rsidRPr="00C020E2">
        <w:t>.</w:t>
      </w:r>
    </w:p>
    <w:p w14:paraId="3440F05D" w14:textId="77777777" w:rsidR="00C020E2" w:rsidRPr="00C020E2" w:rsidRDefault="00C020E2" w:rsidP="00C020E2">
      <w:pPr>
        <w:pStyle w:val="EndNoteBibliography"/>
        <w:spacing w:after="0"/>
      </w:pPr>
      <w:r w:rsidRPr="00C020E2">
        <w:t>Carbonaro, N., Mura, G.D., Lorussi, F., Paradiso, R., Rossi, D.D., Tognetti, A., 2014. Exploiting Wearable Goniometer Technology for Motion Sensing Gloves. IEEE Journal of Biomedical and Health Informatics 18(6), 1788-1795.</w:t>
      </w:r>
    </w:p>
    <w:p w14:paraId="74F0CBA8" w14:textId="77777777" w:rsidR="00C020E2" w:rsidRPr="00C020E2" w:rsidRDefault="00C020E2" w:rsidP="00C020E2">
      <w:pPr>
        <w:pStyle w:val="EndNoteBibliography"/>
        <w:spacing w:after="0"/>
      </w:pPr>
      <w:r w:rsidRPr="00C020E2">
        <w:t>Chen, S., Lou, Z., Chen, D., Jiang, K., Shen, G., 2016. Polymer-Enhanced Highly Stretchable Conductive Fiber Strain Sensor Used for Electronic Data Gloves. Advanced Materials Technologies 1(7), 1600136.</w:t>
      </w:r>
    </w:p>
    <w:p w14:paraId="0FECAF33" w14:textId="77777777" w:rsidR="00C020E2" w:rsidRPr="00C020E2" w:rsidRDefault="00C020E2" w:rsidP="00C020E2">
      <w:pPr>
        <w:pStyle w:val="EndNoteBibliography"/>
        <w:spacing w:after="0"/>
      </w:pPr>
      <w:r w:rsidRPr="00C020E2">
        <w:t>Chen, W., Yu, C., Tu, C., Lyu, Z., Tang, J., Ou, S., Fu, Y., Xue, Z., 2020. A Survey on Hand Pose Estimation with Wearable Sensors and Computer-Vision-Based Methods. Sensors 20(4), 1074.</w:t>
      </w:r>
    </w:p>
    <w:p w14:paraId="442E215C" w14:textId="77777777" w:rsidR="00C020E2" w:rsidRPr="00C020E2" w:rsidRDefault="00C020E2" w:rsidP="00C020E2">
      <w:pPr>
        <w:pStyle w:val="EndNoteBibliography"/>
        <w:spacing w:after="0"/>
      </w:pPr>
      <w:r w:rsidRPr="00C020E2">
        <w:t>Chen, X., Gong, L., Wei, L., Yeh, S.C., Xu, L.D., Zheng, L., Zou, Z., 2021. A Wearable Hand Rehabilitation System With Soft Gloves. IEEE Transactions on Industrial Informatics 17(2), 943-952.</w:t>
      </w:r>
    </w:p>
    <w:p w14:paraId="1D31E006" w14:textId="77777777" w:rsidR="00C020E2" w:rsidRPr="00C020E2" w:rsidRDefault="00C020E2" w:rsidP="00C020E2">
      <w:pPr>
        <w:pStyle w:val="EndNoteBibliography"/>
        <w:spacing w:after="0"/>
      </w:pPr>
      <w:r w:rsidRPr="00C020E2">
        <w:t>Chortos, A., Liu, J., Bao, Z., 2016. Pursuing prosthetic electronic skin. Nature Materials 15(9), 937-950.</w:t>
      </w:r>
    </w:p>
    <w:p w14:paraId="6A1A05F5" w14:textId="77777777" w:rsidR="00C020E2" w:rsidRPr="00C020E2" w:rsidRDefault="00C020E2" w:rsidP="00C020E2">
      <w:pPr>
        <w:pStyle w:val="EndNoteBibliography"/>
        <w:spacing w:after="0"/>
      </w:pPr>
      <w:r w:rsidRPr="00C020E2">
        <w:t>Chossat, J.-B., Chen, D.K., Park, Y.-L., Shull, P.B., 2019. Soft wearable skin-stretch device for haptic feedback using twisted and coiled polymer actuators. IEEE transactions on haptics 12(4), 521-532.</w:t>
      </w:r>
    </w:p>
    <w:p w14:paraId="56F60F49" w14:textId="77777777" w:rsidR="00C020E2" w:rsidRPr="00C020E2" w:rsidRDefault="00C020E2" w:rsidP="00C020E2">
      <w:pPr>
        <w:pStyle w:val="EndNoteBibliography"/>
        <w:spacing w:after="0"/>
      </w:pPr>
      <w:r w:rsidRPr="00C020E2">
        <w:t>D’anna, E., Petrini, F.M., Artoni, F., Popovic, I., Simanić, I., Raspopovic, S., Micera, S., 2017. A somatotopic bidirectional hand prosthesis with transcutaneous electrical nerve stimulation based sensory feedback. Scientific reports 7(1), 1-15.</w:t>
      </w:r>
    </w:p>
    <w:p w14:paraId="3026D821" w14:textId="77777777" w:rsidR="00C020E2" w:rsidRPr="00C020E2" w:rsidRDefault="00C020E2" w:rsidP="00C020E2">
      <w:pPr>
        <w:pStyle w:val="EndNoteBibliography"/>
        <w:spacing w:after="0"/>
      </w:pPr>
      <w:r w:rsidRPr="00C020E2">
        <w:t>Damian, D.D., Arita, A.H., Martinez, H., Pfeifer, R., 2012. Slip speed feedback for grip force control. IEEE Transactions on Biomedical Engineering 59(8), 2200-2210.</w:t>
      </w:r>
    </w:p>
    <w:p w14:paraId="2BE66759" w14:textId="77777777" w:rsidR="00C020E2" w:rsidRPr="00C020E2" w:rsidRDefault="00C020E2" w:rsidP="00C020E2">
      <w:pPr>
        <w:pStyle w:val="EndNoteBibliography"/>
        <w:spacing w:after="0"/>
      </w:pPr>
      <w:r w:rsidRPr="00C020E2">
        <w:t>Damian, D.D., Martinez, H., Dermitzakis, K., Hernandez-Arieta, A., Pfeifer, R., 2010. Artificial ridged skin for slippage speed detection in prosthetic hand applications. 2010 IEEE/RSJ International Conference on Intelligent Robots and Systems, pp. 904-909.</w:t>
      </w:r>
    </w:p>
    <w:p w14:paraId="4035E957" w14:textId="5E39136A" w:rsidR="00C020E2" w:rsidRPr="00C020E2" w:rsidRDefault="00C020E2" w:rsidP="00C020E2">
      <w:pPr>
        <w:pStyle w:val="EndNoteBibliography"/>
        <w:spacing w:after="0"/>
      </w:pPr>
      <w:r w:rsidRPr="00C020E2">
        <w:t xml:space="preserve">DanielE58, 2021. Arduino Wearable Keyboard Glove. p. Arduino Wearable Keyboard Glove. </w:t>
      </w:r>
      <w:hyperlink r:id="rId12" w:history="1">
        <w:r w:rsidRPr="00C020E2">
          <w:rPr>
            <w:rStyle w:val="Hyperlink"/>
          </w:rPr>
          <w:t>www.instructables.com</w:t>
        </w:r>
      </w:hyperlink>
      <w:r w:rsidRPr="00C020E2">
        <w:t>, Instructables Circuits.</w:t>
      </w:r>
    </w:p>
    <w:p w14:paraId="087C2B19" w14:textId="77777777" w:rsidR="00C020E2" w:rsidRPr="00C020E2" w:rsidRDefault="00C020E2" w:rsidP="00C020E2">
      <w:pPr>
        <w:pStyle w:val="EndNoteBibliography"/>
        <w:spacing w:after="0"/>
      </w:pPr>
      <w:r w:rsidRPr="00C020E2">
        <w:t>DeFanti, T., Sandin, D., 1977. Sayre Glove Final Project Report. US NEA R60-34-163 Final Project Report.</w:t>
      </w:r>
    </w:p>
    <w:p w14:paraId="4BE28582" w14:textId="77777777" w:rsidR="00C020E2" w:rsidRPr="00C020E2" w:rsidRDefault="00C020E2" w:rsidP="00C020E2">
      <w:pPr>
        <w:pStyle w:val="EndNoteBibliography"/>
        <w:spacing w:after="0"/>
      </w:pPr>
      <w:r w:rsidRPr="00C020E2">
        <w:t>Dipietro, L., Sabatini, A.M., Dario, P., 2008. A Survey of Glove-Based Systems and Their Applications. IEEE Transactions on Systems, Man, and Cybernetics, Part C (Applications and Reviews) 38(4), 461-482.</w:t>
      </w:r>
    </w:p>
    <w:p w14:paraId="094F72BE" w14:textId="77777777" w:rsidR="00C020E2" w:rsidRPr="00C020E2" w:rsidRDefault="00C020E2" w:rsidP="00C020E2">
      <w:pPr>
        <w:pStyle w:val="EndNoteBibliography"/>
        <w:spacing w:after="0"/>
      </w:pPr>
      <w:r w:rsidRPr="00C020E2">
        <w:t>Donaldson, W., 2021. Flex Sensor Glove. p. Flex Sensor Glove Used To Control Robotic Arm. Instructables.com, Instructables Circuits.</w:t>
      </w:r>
    </w:p>
    <w:p w14:paraId="01E0E5E9" w14:textId="121B7942" w:rsidR="00C020E2" w:rsidRPr="00C020E2" w:rsidRDefault="00C020E2" w:rsidP="00C020E2">
      <w:pPr>
        <w:pStyle w:val="EndNoteBibliography"/>
        <w:spacing w:after="0"/>
      </w:pPr>
      <w:r w:rsidRPr="00C020E2">
        <w:lastRenderedPageBreak/>
        <w:t xml:space="preserve">Emcnany, 2021. Interactive-Gloves. p. Interactive Gloves to be used as a general I/O device. Instructables Circuits, </w:t>
      </w:r>
      <w:hyperlink r:id="rId13" w:history="1">
        <w:r w:rsidRPr="00C020E2">
          <w:rPr>
            <w:rStyle w:val="Hyperlink"/>
          </w:rPr>
          <w:t>www.instructables.com</w:t>
        </w:r>
      </w:hyperlink>
      <w:r w:rsidRPr="00C020E2">
        <w:t>.</w:t>
      </w:r>
    </w:p>
    <w:p w14:paraId="6B87BDA6" w14:textId="57D59F07" w:rsidR="00C020E2" w:rsidRPr="00C020E2" w:rsidRDefault="00C020E2" w:rsidP="00C020E2">
      <w:pPr>
        <w:pStyle w:val="EndNoteBibliography"/>
        <w:spacing w:after="0"/>
      </w:pPr>
      <w:r w:rsidRPr="00C020E2">
        <w:t xml:space="preserve">Flexpoint, 2021. Flexpoint USB Glove Kit. p. USB Glove Kit. Flexpoint Sensor Systems, </w:t>
      </w:r>
      <w:hyperlink r:id="rId14" w:history="1">
        <w:r w:rsidRPr="00C020E2">
          <w:rPr>
            <w:rStyle w:val="Hyperlink"/>
          </w:rPr>
          <w:t>https://www.flexpoint.com/usbglovekit</w:t>
        </w:r>
      </w:hyperlink>
      <w:r w:rsidRPr="00C020E2">
        <w:t>.</w:t>
      </w:r>
    </w:p>
    <w:p w14:paraId="75B6A85D" w14:textId="77777777" w:rsidR="00C020E2" w:rsidRPr="00C020E2" w:rsidRDefault="00C020E2" w:rsidP="00C020E2">
      <w:pPr>
        <w:pStyle w:val="EndNoteBibliography"/>
        <w:spacing w:after="0"/>
      </w:pPr>
      <w:r w:rsidRPr="00C020E2">
        <w:t>Francés, L., Morer, P., Rodriguez, M.I., Cazón, A., 2019. Design and Development of a Low-Cost Wearable Glove to Track Forces Exerted by Workers in Car Assembly Lines. Sensors 19(2).</w:t>
      </w:r>
    </w:p>
    <w:p w14:paraId="0F0D5782" w14:textId="77777777" w:rsidR="00C020E2" w:rsidRPr="00C020E2" w:rsidRDefault="00C020E2" w:rsidP="00C020E2">
      <w:pPr>
        <w:pStyle w:val="EndNoteBibliography"/>
        <w:spacing w:after="0"/>
      </w:pPr>
      <w:r w:rsidRPr="00C020E2">
        <w:t>Francisco, E., 2020. How the "Failed" Nintendo Power Glove Found an Unexpected Second Life. p. Nintendo Power Glove. Inverse, Inverse.com.</w:t>
      </w:r>
    </w:p>
    <w:p w14:paraId="7977999D" w14:textId="77777777" w:rsidR="00C020E2" w:rsidRPr="00C020E2" w:rsidRDefault="00C020E2" w:rsidP="00C020E2">
      <w:pPr>
        <w:pStyle w:val="EndNoteBibliography"/>
        <w:spacing w:after="0"/>
      </w:pPr>
      <w:r w:rsidRPr="00C020E2">
        <w:t>Freedman, Z., 2016. Project Grip - Parametric Data Glove. pp. Project Grip - Parametric Data Glove. MakerBot Thingverse, thingverse.com.</w:t>
      </w:r>
    </w:p>
    <w:p w14:paraId="35274326" w14:textId="295D96FF" w:rsidR="00C020E2" w:rsidRPr="00C020E2" w:rsidRDefault="00C020E2" w:rsidP="00C020E2">
      <w:pPr>
        <w:pStyle w:val="EndNoteBibliography"/>
        <w:spacing w:after="0"/>
      </w:pPr>
      <w:r w:rsidRPr="00C020E2">
        <w:t xml:space="preserve">Freire, R., 2021a. DIY Glove Controller With E-Textile Sensors. pp. DIY Glove Controller With E-Textile Sensors. Instructables Circuits, </w:t>
      </w:r>
      <w:hyperlink r:id="rId15" w:history="1">
        <w:r w:rsidRPr="00C020E2">
          <w:rPr>
            <w:rStyle w:val="Hyperlink"/>
          </w:rPr>
          <w:t>www.instructables.com</w:t>
        </w:r>
      </w:hyperlink>
      <w:r w:rsidRPr="00C020E2">
        <w:t>.</w:t>
      </w:r>
    </w:p>
    <w:p w14:paraId="38FC5F79" w14:textId="50C18F2C" w:rsidR="00C020E2" w:rsidRPr="00C020E2" w:rsidRDefault="00C020E2" w:rsidP="00C020E2">
      <w:pPr>
        <w:pStyle w:val="EndNoteBibliography"/>
        <w:spacing w:after="0"/>
      </w:pPr>
      <w:r w:rsidRPr="00C020E2">
        <w:t xml:space="preserve">Freire, R., 2021b. Extextile VR Gloves for Vive Tracker. p. Extextile VR Gloves for Vive Tracker. Instructables, </w:t>
      </w:r>
      <w:hyperlink r:id="rId16" w:history="1">
        <w:r w:rsidRPr="00C020E2">
          <w:rPr>
            <w:rStyle w:val="Hyperlink"/>
          </w:rPr>
          <w:t>https://www.instructables.com/Etextile-VR-Gloves-for-Vive-Tracker/</w:t>
        </w:r>
      </w:hyperlink>
      <w:r w:rsidRPr="00C020E2">
        <w:t>.</w:t>
      </w:r>
    </w:p>
    <w:p w14:paraId="567D0051" w14:textId="77777777" w:rsidR="00C020E2" w:rsidRPr="00C020E2" w:rsidRDefault="00C020E2" w:rsidP="00C020E2">
      <w:pPr>
        <w:pStyle w:val="EndNoteBibliography"/>
        <w:spacing w:after="0"/>
      </w:pPr>
      <w:r w:rsidRPr="00C020E2">
        <w:t>Gao, Y., Ota, H., Schaler, E.W., Chen, K., Zhao, A., Gao, W., Fahad, H.M., Leng, Y., Zheng, A., Xiong, F., Zhang, C., Tai, L.-C., Zhao, P., Fearing, R.S., Javey, A., 2017. Wearable Microfluidic Diaphragm Pressure Sensor for Health and Tactile Touch Monitoring. Advanced Materials 29(39), 1701985.</w:t>
      </w:r>
    </w:p>
    <w:p w14:paraId="6C029CD8" w14:textId="77777777" w:rsidR="00C020E2" w:rsidRPr="00C020E2" w:rsidRDefault="00C020E2" w:rsidP="00C020E2">
      <w:pPr>
        <w:pStyle w:val="EndNoteBibliography"/>
        <w:spacing w:after="0"/>
      </w:pPr>
      <w:r w:rsidRPr="00C020E2">
        <w:t>Gonzalez, J., Soma, H., Sekine, M., Yu, W., 2012. Psycho-physiological assessment of a prosthetic hand sensory feedback system based on an auditory display: a preliminary study. Journal of neuroengineering and rehabilitation 9(1), 1-14.</w:t>
      </w:r>
    </w:p>
    <w:p w14:paraId="61F41FF1" w14:textId="77777777" w:rsidR="00C020E2" w:rsidRPr="00C020E2" w:rsidRDefault="00C020E2" w:rsidP="00C020E2">
      <w:pPr>
        <w:pStyle w:val="EndNoteBibliography"/>
        <w:spacing w:after="0"/>
      </w:pPr>
      <w:r w:rsidRPr="00C020E2">
        <w:t>Guide, R.S., 2021. What is Sensory Impairment. p. What is Sensory Impairement. Reading Services Guide, reading.gov.uk.</w:t>
      </w:r>
    </w:p>
    <w:p w14:paraId="281D9B4A" w14:textId="77777777" w:rsidR="00C020E2" w:rsidRPr="00C020E2" w:rsidRDefault="00C020E2" w:rsidP="00C020E2">
      <w:pPr>
        <w:pStyle w:val="EndNoteBibliography"/>
        <w:spacing w:after="0"/>
      </w:pPr>
      <w:r w:rsidRPr="00C020E2">
        <w:t>Hammond, F.L., Mengüç, Y., Wood, R.J., 2014. Toward a modular soft sensor-embedded glove for human hand motion and tactile pressure measurement. 2014 IEEE/RSJ International Conference on Intelligent Robots and Systems, pp. 4000-4007.</w:t>
      </w:r>
    </w:p>
    <w:p w14:paraId="7F9B9436" w14:textId="77777777" w:rsidR="00C020E2" w:rsidRPr="00C020E2" w:rsidRDefault="00C020E2" w:rsidP="00C020E2">
      <w:pPr>
        <w:pStyle w:val="EndNoteBibliography"/>
        <w:spacing w:after="0"/>
      </w:pPr>
      <w:r w:rsidRPr="00C020E2">
        <w:t>Han, A.K., Ji, S., Wang, D., Cutkosky, M.R., 2020. Haptic surface display based on miniature dielectric fluid transducers. IEEE Robotics and Automation Letters 5(3), 4021-4027.</w:t>
      </w:r>
    </w:p>
    <w:p w14:paraId="22CD8AA7" w14:textId="77777777" w:rsidR="00C020E2" w:rsidRPr="00C020E2" w:rsidRDefault="00C020E2" w:rsidP="00C020E2">
      <w:pPr>
        <w:pStyle w:val="EndNoteBibliography"/>
        <w:spacing w:after="0"/>
      </w:pPr>
      <w:r w:rsidRPr="00C020E2">
        <w:t>Hooggan Scientific, L., 2021. ErgoPAK ergoGlove. p. ergoGlove ergonic FSR Sensor System. Hoggan Scientific, LLC, hogganscientific.com.</w:t>
      </w:r>
    </w:p>
    <w:p w14:paraId="2E16655A" w14:textId="77777777" w:rsidR="00C020E2" w:rsidRPr="00C020E2" w:rsidRDefault="00C020E2" w:rsidP="00C020E2">
      <w:pPr>
        <w:pStyle w:val="EndNoteBibliography"/>
        <w:spacing w:after="0"/>
      </w:pPr>
      <w:r w:rsidRPr="00C020E2">
        <w:t>Huang, H., Li, T., Bruschini, C., Enz, C., Justiz, J., Antfolk, C., Koch, V.M., 2017. Multi-modal sensory feedback system for upper limb amputees. 2017 New Generation of CAS (NGCAS), pp. 193-196. IEEE.</w:t>
      </w:r>
    </w:p>
    <w:p w14:paraId="4A10FF6A" w14:textId="77777777" w:rsidR="00C020E2" w:rsidRPr="00C020E2" w:rsidRDefault="00C020E2" w:rsidP="00C020E2">
      <w:pPr>
        <w:pStyle w:val="EndNoteBibliography"/>
        <w:spacing w:after="0"/>
      </w:pPr>
      <w:r w:rsidRPr="00C020E2">
        <w:t>Hughes, J., Spielberg, A., Chounlakone, M., Chang, G., Matusik, W., Rus, D., 2020. A Simple, Inexpensive, Wearable Glove with Hybrid Resistive-Pressure Sensors for Computational Sensing, Proprioception, and Task Identification. Advanced Intelligent Systems 2(6), 2000002.</w:t>
      </w:r>
    </w:p>
    <w:p w14:paraId="1FCD48A2" w14:textId="77777777" w:rsidR="00C020E2" w:rsidRPr="00C020E2" w:rsidRDefault="00C020E2" w:rsidP="00C020E2">
      <w:pPr>
        <w:pStyle w:val="EndNoteBibliography"/>
        <w:spacing w:after="0"/>
      </w:pPr>
      <w:r w:rsidRPr="00C020E2">
        <w:t>Jeong, Y.R., Park, H., Jin, S.W., Hong, S.Y., Lee, S.-S., Ha, J.S., 2015. Highly Stretchable and Sensitive Strain Sensors Using Fragmentized Graphene Foam. Advanced Functional Materials 25(27), 4228-4236.</w:t>
      </w:r>
    </w:p>
    <w:p w14:paraId="34611206" w14:textId="77777777" w:rsidR="00C020E2" w:rsidRPr="00C020E2" w:rsidRDefault="00C020E2" w:rsidP="00C020E2">
      <w:pPr>
        <w:pStyle w:val="EndNoteBibliography"/>
        <w:spacing w:after="0"/>
      </w:pPr>
      <w:r w:rsidRPr="00C020E2">
        <w:t>Ji, S., Jang, J., Hwang, J.C., Lee, Y., Lee, J.-H., Park, J.-U., 2020. Amorphous Oxide Semiconductor Transistors with Air Dielectrics for Transparent and Wearable Pressure Sensor Arrays. Advanced Materials Technologies 5(2), 1900928.</w:t>
      </w:r>
    </w:p>
    <w:p w14:paraId="5D314A66" w14:textId="77777777" w:rsidR="00C020E2" w:rsidRPr="00C020E2" w:rsidRDefault="00C020E2" w:rsidP="00C020E2">
      <w:pPr>
        <w:pStyle w:val="EndNoteBibliography"/>
        <w:spacing w:after="0"/>
      </w:pPr>
      <w:r w:rsidRPr="00C020E2">
        <w:t>Jiang, L., Cutkosky, M.R., Ruutiainen, J., Raisamo, R., 2009. Using haptic feedback to improve grasp force control in multiple sclerosis patients. IEEE transactions on Robotics 25(3), 593-601.</w:t>
      </w:r>
    </w:p>
    <w:p w14:paraId="7EBA59AE" w14:textId="77777777" w:rsidR="00C020E2" w:rsidRPr="00C020E2" w:rsidRDefault="00C020E2" w:rsidP="00C020E2">
      <w:pPr>
        <w:pStyle w:val="EndNoteBibliography"/>
        <w:spacing w:after="0"/>
      </w:pPr>
      <w:r w:rsidRPr="00C020E2">
        <w:lastRenderedPageBreak/>
        <w:t>Khan, H., Razmjou, A., Ebrahimi Warkiani, M., Kottapalli, A., Asadnia, M., 2018. Sensitive and Flexible Polymeric Strain Sensor for Accurate Human Motion Monitoring. Sensors 18(2), 418.</w:t>
      </w:r>
    </w:p>
    <w:p w14:paraId="7AE1910E" w14:textId="77777777" w:rsidR="00C020E2" w:rsidRPr="00C020E2" w:rsidRDefault="00C020E2" w:rsidP="00C020E2">
      <w:pPr>
        <w:pStyle w:val="EndNoteBibliography"/>
        <w:spacing w:after="0"/>
      </w:pPr>
      <w:r w:rsidRPr="00C020E2">
        <w:t>Kim, H.-J., Thukral, A., Yu, C., 2018. Highly Sensitive and Very Stretchable Strain Sensor Based on a Rubbery Semiconductor. ACS Applied Materials &amp; Interfaces 10(5), 5000-5006.</w:t>
      </w:r>
    </w:p>
    <w:p w14:paraId="64B4BC8F" w14:textId="77777777" w:rsidR="00C020E2" w:rsidRPr="00C020E2" w:rsidRDefault="00C020E2" w:rsidP="00C020E2">
      <w:pPr>
        <w:pStyle w:val="EndNoteBibliography"/>
        <w:spacing w:after="0"/>
      </w:pPr>
      <w:r w:rsidRPr="00C020E2">
        <w:t>Kim, J., Lee, M., Shim, H.J., Ghaffari, R., Cho, H.R., Son, D., Jung, Y.H., Soh, M., Choi, C., Jung, S., Chu, K., Jeon, D., Lee, S.-T., Kim, J.H., Choi, S.H., Hyeon, T., Kim, D.-H., 2014. Stretchable silicon nanoribbon electronics for skin prosthesis. Nature Communications 5(1), 5747.</w:t>
      </w:r>
    </w:p>
    <w:p w14:paraId="4BF6600A" w14:textId="77777777" w:rsidR="00C020E2" w:rsidRPr="00C020E2" w:rsidRDefault="00C020E2" w:rsidP="00C020E2">
      <w:pPr>
        <w:pStyle w:val="EndNoteBibliography"/>
        <w:spacing w:after="0"/>
      </w:pPr>
      <w:r w:rsidRPr="00C020E2">
        <w:t>Kim, M.K., Parasuraman, R.N., Wang, L., Park, Y., Kim, B., Lee, S.J., Lu, N., Min, B.-C., Lee, C.H., 2019. Soft-packaged sensory glove system for human-like natural interaction and control of prosthetic hands. NPG Asia Materials 11(1), 43.</w:t>
      </w:r>
    </w:p>
    <w:p w14:paraId="3A1C2AA4" w14:textId="77777777" w:rsidR="00C020E2" w:rsidRPr="00C020E2" w:rsidRDefault="00C020E2" w:rsidP="00C020E2">
      <w:pPr>
        <w:pStyle w:val="EndNoteBibliography"/>
        <w:spacing w:after="0"/>
      </w:pPr>
      <w:r w:rsidRPr="00C020E2">
        <w:t>King, C.-H., Higa, A.T., Culjat, M.O., Han, S.H., Bisley, J.W., Carman, G.P., Dutson, E., Grundfest, W.S., 2007. A pneumatic haptic feedback actuator array for robotic surgery or simulation. MMVR, pp. 217-222. Citeseer.</w:t>
      </w:r>
    </w:p>
    <w:p w14:paraId="47B9BDA8" w14:textId="77777777" w:rsidR="00C020E2" w:rsidRPr="00C020E2" w:rsidRDefault="00C020E2" w:rsidP="00C020E2">
      <w:pPr>
        <w:pStyle w:val="EndNoteBibliography"/>
        <w:spacing w:after="0"/>
      </w:pPr>
      <w:r w:rsidRPr="00C020E2">
        <w:t>Lee, J., Choi, M.H., Jung, J.H., Hammond, F.L., 2017. Multimodal sensory feedback for virtual proprioception in powered upper-limb prostheses. 2017 26th IEEE International Symposium on Robot and Human Interactive Communication (RO-MAN), pp. 277-283. IEEE.</w:t>
      </w:r>
    </w:p>
    <w:p w14:paraId="76EFD2D0" w14:textId="77777777" w:rsidR="00C020E2" w:rsidRPr="00C020E2" w:rsidRDefault="00C020E2" w:rsidP="00C020E2">
      <w:pPr>
        <w:pStyle w:val="EndNoteBibliography"/>
        <w:spacing w:after="0"/>
      </w:pPr>
      <w:r w:rsidRPr="00C020E2">
        <w:t>Lee, J., Kim, D.W., Chun, S., Song, J.H., Yoo, E.S., Kim, J.K., Pang, C., 2020. Intrinsically Strain-Insensitive, Hyperelastic Temperature-Sensing Fiber with Compressed Micro-Wrinkles for Integrated Textronics. Advanced Materials Technologies 5(5), 2000073.</w:t>
      </w:r>
    </w:p>
    <w:p w14:paraId="24F3C8B7" w14:textId="77777777" w:rsidR="00C020E2" w:rsidRPr="00C020E2" w:rsidRDefault="00C020E2" w:rsidP="00C020E2">
      <w:pPr>
        <w:pStyle w:val="EndNoteBibliography"/>
        <w:spacing w:after="0"/>
      </w:pPr>
      <w:r w:rsidRPr="00C020E2">
        <w:t>Li, P., Anwar Ali, H.P., Cheng, W., Yang, J., Tee, B.C.K., 2020a. Bioinspired Prosthetic Interfaces. Advanced Materials Technologies 5(3), 1900856.</w:t>
      </w:r>
    </w:p>
    <w:p w14:paraId="3A758EF9" w14:textId="77777777" w:rsidR="00C020E2" w:rsidRPr="00C020E2" w:rsidRDefault="00C020E2" w:rsidP="00C020E2">
      <w:pPr>
        <w:pStyle w:val="EndNoteBibliography"/>
        <w:spacing w:after="0"/>
      </w:pPr>
      <w:r w:rsidRPr="00C020E2">
        <w:t>Li, Y., Zheng, C., Liu, S., Huang, L., Fang, T., Li, J.X., Xu, F., Li, F., 2020b. Smart Glove Integrated with Tunable MWNTs/PDMS Fibers Made of a One-Step Extrusion Method for Finger Dexterity, Gesture, and Temperature Recognition. ACS Applied Materials &amp; Interfaces 12(21), 23764-23773.</w:t>
      </w:r>
    </w:p>
    <w:p w14:paraId="0462302D" w14:textId="77777777" w:rsidR="00C020E2" w:rsidRPr="00C020E2" w:rsidRDefault="00C020E2" w:rsidP="00C020E2">
      <w:pPr>
        <w:pStyle w:val="EndNoteBibliography"/>
        <w:spacing w:after="0"/>
      </w:pPr>
      <w:r w:rsidRPr="00C020E2">
        <w:t>Lieberman, J., Breazeal, C., 2007. TIKL: Development of a wearable vibrotactile feedback suit for improved human motor learning. IEEE Transactions on Robotics 23(5), 919-926.</w:t>
      </w:r>
    </w:p>
    <w:p w14:paraId="130B8782" w14:textId="3D75C082" w:rsidR="00C020E2" w:rsidRPr="00C020E2" w:rsidRDefault="00C020E2" w:rsidP="00C020E2">
      <w:pPr>
        <w:pStyle w:val="EndNoteBibliography"/>
        <w:spacing w:after="0"/>
      </w:pPr>
      <w:r w:rsidRPr="00C020E2">
        <w:t xml:space="preserve">Luke's, S., 2021. Loss of Sensation: Safety Tips. p. Loss of Sensation: Safety Tips. Saint Luke's, </w:t>
      </w:r>
      <w:hyperlink r:id="rId17" w:history="1">
        <w:r w:rsidRPr="00C020E2">
          <w:rPr>
            <w:rStyle w:val="Hyperlink"/>
          </w:rPr>
          <w:t>www.saintlukeskc.org</w:t>
        </w:r>
      </w:hyperlink>
      <w:r w:rsidRPr="00C020E2">
        <w:t>.</w:t>
      </w:r>
    </w:p>
    <w:p w14:paraId="6E4C6C90" w14:textId="77777777" w:rsidR="00C020E2" w:rsidRPr="00C020E2" w:rsidRDefault="00C020E2" w:rsidP="00C020E2">
      <w:pPr>
        <w:pStyle w:val="EndNoteBibliography"/>
        <w:spacing w:after="0"/>
      </w:pPr>
      <w:r w:rsidRPr="00C020E2">
        <w:t>Manus-VR, 2021. Manus VR Prime II. pp. Manus-VR Prime II Haptic Manus-VR, Manus-VR.com.</w:t>
      </w:r>
    </w:p>
    <w:p w14:paraId="432D1620" w14:textId="77777777" w:rsidR="00C020E2" w:rsidRPr="00C020E2" w:rsidRDefault="00C020E2" w:rsidP="00C020E2">
      <w:pPr>
        <w:pStyle w:val="EndNoteBibliography"/>
        <w:spacing w:after="0"/>
      </w:pPr>
      <w:r w:rsidRPr="00C020E2">
        <w:t>McCann, M.E., Waters P Fau - Goumnerova, L.C., Goumnerova Lc Fau - Berde, C., Berde, C., Self-mutilation in young children following brachial plexus birth injury(0304-3959 (Print)).</w:t>
      </w:r>
    </w:p>
    <w:p w14:paraId="0048224E" w14:textId="77777777" w:rsidR="00C020E2" w:rsidRPr="00C020E2" w:rsidRDefault="00C020E2" w:rsidP="00C020E2">
      <w:pPr>
        <w:pStyle w:val="EndNoteBibliography"/>
        <w:spacing w:after="0"/>
      </w:pPr>
      <w:r w:rsidRPr="00C020E2">
        <w:t>McCaw, J.C.S., Yuen, M.C., Kramer-Bottiglio, R., 2018. Sensory Glove for Dynamic Hand Proprioception and Tactile Sensing.</w:t>
      </w:r>
    </w:p>
    <w:p w14:paraId="6765BE08" w14:textId="0DBE9EBC" w:rsidR="00C020E2" w:rsidRPr="00C020E2" w:rsidRDefault="00C020E2" w:rsidP="00C020E2">
      <w:pPr>
        <w:pStyle w:val="EndNoteBibliography"/>
        <w:spacing w:after="0"/>
      </w:pPr>
      <w:r w:rsidRPr="00C020E2">
        <w:t xml:space="preserve">MimuGloves, 2021. Mimu-Gloves. p. Mimu Gloves. Mimu Gloves, </w:t>
      </w:r>
      <w:hyperlink r:id="rId18" w:history="1">
        <w:r w:rsidRPr="00C020E2">
          <w:rPr>
            <w:rStyle w:val="Hyperlink"/>
          </w:rPr>
          <w:t>www.mimugloves.com</w:t>
        </w:r>
      </w:hyperlink>
      <w:r w:rsidRPr="00C020E2">
        <w:t>.</w:t>
      </w:r>
    </w:p>
    <w:p w14:paraId="3A5A94A0" w14:textId="77777777" w:rsidR="00C020E2" w:rsidRPr="00C020E2" w:rsidRDefault="00C020E2" w:rsidP="00C020E2">
      <w:pPr>
        <w:pStyle w:val="EndNoteBibliography"/>
        <w:spacing w:after="0"/>
      </w:pPr>
      <w:r w:rsidRPr="00C020E2">
        <w:t>Mitsuda, T., Kuge, S., Wakabayashi, M., Kawamura, S., 2002. Wearable force display using a particle mechanical constraint. Presence: Teleoperators &amp; Virtual Environments 11(6), 569-577.</w:t>
      </w:r>
    </w:p>
    <w:p w14:paraId="0738D3A8" w14:textId="443911D8" w:rsidR="00C020E2" w:rsidRPr="00C020E2" w:rsidRDefault="00C020E2" w:rsidP="00C020E2">
      <w:pPr>
        <w:pStyle w:val="EndNoteBibliography"/>
        <w:spacing w:after="0"/>
      </w:pPr>
      <w:r w:rsidRPr="00C020E2">
        <w:t xml:space="preserve">Neofect, 2021. Smart Glove for Home. p. Smart Glove for Home using Samsung Tablet. Neofect USA, </w:t>
      </w:r>
      <w:hyperlink r:id="rId19" w:history="1">
        <w:r w:rsidRPr="00C020E2">
          <w:rPr>
            <w:rStyle w:val="Hyperlink"/>
          </w:rPr>
          <w:t>https://shop.neofect.com/products/neofect-smart-glove</w:t>
        </w:r>
      </w:hyperlink>
      <w:r w:rsidRPr="00C020E2">
        <w:t>.</w:t>
      </w:r>
    </w:p>
    <w:p w14:paraId="25DD3D00" w14:textId="77777777" w:rsidR="00C020E2" w:rsidRPr="00C020E2" w:rsidRDefault="00C020E2" w:rsidP="00C020E2">
      <w:pPr>
        <w:pStyle w:val="EndNoteBibliography"/>
        <w:spacing w:after="0"/>
      </w:pPr>
      <w:r w:rsidRPr="00C020E2">
        <w:t>Noitom, I.I., 2021. Noitom Hi5. p. Hi5 VR Glove. Noitom International Inc., hi5vrglove.com.</w:t>
      </w:r>
    </w:p>
    <w:p w14:paraId="68C09B50" w14:textId="77777777" w:rsidR="00C020E2" w:rsidRPr="00C020E2" w:rsidRDefault="00C020E2" w:rsidP="00C020E2">
      <w:pPr>
        <w:pStyle w:val="EndNoteBibliography"/>
        <w:spacing w:after="0"/>
      </w:pPr>
      <w:r w:rsidRPr="00C020E2">
        <w:t>Novel, G., 2021. Pliance Glove Sensor. p. Pliance Glove Sensor. Novel Gmbh.</w:t>
      </w:r>
    </w:p>
    <w:p w14:paraId="761C0411" w14:textId="77777777" w:rsidR="00C020E2" w:rsidRPr="00C020E2" w:rsidRDefault="00C020E2" w:rsidP="00C020E2">
      <w:pPr>
        <w:pStyle w:val="EndNoteBibliography"/>
        <w:spacing w:after="0"/>
      </w:pPr>
      <w:r w:rsidRPr="00C020E2">
        <w:t>O’Connor, T.F., Fach, M.E., Miller, R., Root, S.E., Mercier, P.P., Lipomi, D.J., 2017. The Language of Glove: Wireless gesture decoder with low-power and stretchable hybrid electronics. PloS one 12(7), e0179766.</w:t>
      </w:r>
    </w:p>
    <w:p w14:paraId="372DD20A" w14:textId="77777777" w:rsidR="00C020E2" w:rsidRPr="00C020E2" w:rsidRDefault="00C020E2" w:rsidP="00C020E2">
      <w:pPr>
        <w:pStyle w:val="EndNoteBibliography"/>
        <w:spacing w:after="0"/>
      </w:pPr>
      <w:r w:rsidRPr="00C020E2">
        <w:lastRenderedPageBreak/>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4C8742E7" w14:textId="77777777" w:rsidR="00C020E2" w:rsidRPr="00C020E2" w:rsidRDefault="00C020E2" w:rsidP="00C020E2">
      <w:pPr>
        <w:pStyle w:val="EndNoteBibliography"/>
        <w:spacing w:after="0"/>
      </w:pPr>
      <w:r w:rsidRPr="00C020E2">
        <w:t>Ozioko, O., Hersh, M., Dahiya, R., 2018. Inductance-Based Flexible Pressure Sensor for Assistive Gloves. 2018 IEEE SENSORS, pp. 1-4.</w:t>
      </w:r>
    </w:p>
    <w:p w14:paraId="7F2FAE60" w14:textId="77777777" w:rsidR="00C020E2" w:rsidRPr="00C020E2" w:rsidRDefault="00C020E2" w:rsidP="00C020E2">
      <w:pPr>
        <w:pStyle w:val="EndNoteBibliography"/>
        <w:spacing w:after="0"/>
      </w:pPr>
      <w:r w:rsidRPr="00C020E2">
        <w:t>Pan, Y.-T., Hur, P., 2017. Interactive balance rehabilitation tool with wearable skin stretch device. 2017 26th IEEE International Symposium on Robot and Human Interactive Communication (RO-MAN), pp. 489-494. IEEE.</w:t>
      </w:r>
    </w:p>
    <w:p w14:paraId="6FD7CAE6" w14:textId="77777777" w:rsidR="00C020E2" w:rsidRPr="00C020E2" w:rsidRDefault="00C020E2" w:rsidP="00C020E2">
      <w:pPr>
        <w:pStyle w:val="EndNoteBibliography"/>
        <w:spacing w:after="0"/>
      </w:pPr>
      <w:r w:rsidRPr="00C020E2">
        <w:t>Park, C., Park, J., Oh, S., Choi, S., 2019. Realistic Haptic Rendering of Collision Effects Using Multimodal Vibrotactile and Impact Feedback. 2019 IEEE World Haptics Conference (WHC), pp. 449-454. IEEE.</w:t>
      </w:r>
    </w:p>
    <w:p w14:paraId="5DE0F660" w14:textId="77777777" w:rsidR="00C020E2" w:rsidRPr="00C020E2" w:rsidRDefault="00C020E2" w:rsidP="00C020E2">
      <w:pPr>
        <w:pStyle w:val="EndNoteBibliography"/>
        <w:spacing w:after="0"/>
      </w:pPr>
      <w:r w:rsidRPr="00C020E2">
        <w:t>Pasquale, G., 2018. Glove-based systems for medical applications: review of recent advancements. Journal of Textile Engineering &amp; Fashion Technology 4.</w:t>
      </w:r>
    </w:p>
    <w:p w14:paraId="58C0F666" w14:textId="77777777" w:rsidR="00C020E2" w:rsidRPr="00C020E2" w:rsidRDefault="00C020E2" w:rsidP="00C020E2">
      <w:pPr>
        <w:pStyle w:val="EndNoteBibliography"/>
        <w:spacing w:after="0"/>
      </w:pPr>
      <w:r w:rsidRPr="00C020E2">
        <w:t>Patterson, P.E., Katz, J.A., 1992. Design and evaluation of a sensory feedback system that provides grasping pressure in a myoelectric hand. J Rehabil Res Dev 29(1), 1-8.</w:t>
      </w:r>
    </w:p>
    <w:p w14:paraId="54C5B27F" w14:textId="07D092B6" w:rsidR="00C020E2" w:rsidRPr="00C020E2" w:rsidRDefault="00C020E2" w:rsidP="00C020E2">
      <w:pPr>
        <w:pStyle w:val="EndNoteBibliography"/>
        <w:spacing w:after="0"/>
      </w:pPr>
      <w:r w:rsidRPr="00C020E2">
        <w:t xml:space="preserve">Peregrine, 2021. Peregrine Glove ST. p. Peregrine Glove ST. Peregrine Glove, </w:t>
      </w:r>
      <w:hyperlink r:id="rId20" w:history="1">
        <w:r w:rsidRPr="00C020E2">
          <w:rPr>
            <w:rStyle w:val="Hyperlink"/>
          </w:rPr>
          <w:t>www.peregrineglove.com</w:t>
        </w:r>
      </w:hyperlink>
      <w:r w:rsidRPr="00C020E2">
        <w:t>.</w:t>
      </w:r>
    </w:p>
    <w:p w14:paraId="1DBD50A9" w14:textId="77777777" w:rsidR="00C020E2" w:rsidRPr="00C020E2" w:rsidRDefault="00C020E2" w:rsidP="00C020E2">
      <w:pPr>
        <w:pStyle w:val="EndNoteBibliography"/>
        <w:spacing w:after="0"/>
      </w:pPr>
      <w:r w:rsidRPr="00C020E2">
        <w:t>Pizarro, F., Villavicencio, P., Yunge, D., Rodríguez, M., Hermosilla, G., Leiva, A., 2018. Easy-to-Build Textile Pressure Sensor. Sensors 18(4), 1190.</w:t>
      </w:r>
    </w:p>
    <w:p w14:paraId="6EF47F60" w14:textId="77777777" w:rsidR="00C020E2" w:rsidRPr="00C020E2" w:rsidRDefault="00C020E2" w:rsidP="00C020E2">
      <w:pPr>
        <w:pStyle w:val="EndNoteBibliography"/>
        <w:spacing w:after="0"/>
      </w:pPr>
      <w:r w:rsidRPr="00C020E2">
        <w:t>Plusea, 2021. Sensitive Fingertips. p. Sensitive Fingertips. Instructables.com, Instructables Circuits.</w:t>
      </w:r>
    </w:p>
    <w:p w14:paraId="43E49CD8" w14:textId="77777777" w:rsidR="00C020E2" w:rsidRPr="00C020E2" w:rsidRDefault="00C020E2" w:rsidP="00C020E2">
      <w:pPr>
        <w:pStyle w:val="EndNoteBibliography"/>
        <w:spacing w:after="0"/>
      </w:pPr>
      <w:r w:rsidRPr="00C020E2">
        <w:t>Polishchuk, A., Navaraj, W.T., Heidari, H., Dahiya, R., 2016. Multisensory Smart Glove for Tactile Feedback in Prosthetic Hand. Procedia Engineering 168, 1605-1608.</w:t>
      </w:r>
    </w:p>
    <w:p w14:paraId="51D3577C" w14:textId="08A1F713" w:rsidR="00C020E2" w:rsidRPr="00C020E2" w:rsidRDefault="00C020E2" w:rsidP="00C020E2">
      <w:pPr>
        <w:pStyle w:val="EndNoteBibliography"/>
        <w:spacing w:after="0"/>
      </w:pPr>
      <w:r w:rsidRPr="00C020E2">
        <w:t xml:space="preserve">PPS, 2021a. Finger TPS | Finger and Hand Pressure Measurement. p. Finger TPS | Finger And Hand Pressure Measurement. Medical Tactile Inc. 2020, </w:t>
      </w:r>
      <w:hyperlink r:id="rId21" w:history="1">
        <w:r w:rsidRPr="00C020E2">
          <w:rPr>
            <w:rStyle w:val="Hyperlink"/>
          </w:rPr>
          <w:t>https://pressureprofile.com/body-pressure-mapping/finger-tps</w:t>
        </w:r>
      </w:hyperlink>
      <w:r w:rsidRPr="00C020E2">
        <w:t>.</w:t>
      </w:r>
    </w:p>
    <w:p w14:paraId="51769FD9" w14:textId="42BBEBB9" w:rsidR="00C020E2" w:rsidRPr="00C020E2" w:rsidRDefault="00C020E2" w:rsidP="00C020E2">
      <w:pPr>
        <w:pStyle w:val="EndNoteBibliography"/>
        <w:spacing w:after="0"/>
      </w:pPr>
      <w:r w:rsidRPr="00C020E2">
        <w:t xml:space="preserve">PPS, 2021b. TactileGlove - Hand Pressure Measurement. pp. TactileGlove - Hand Pressure Measurement. Medical Tactile Inc, </w:t>
      </w:r>
      <w:hyperlink r:id="rId22" w:history="1">
        <w:r w:rsidRPr="00C020E2">
          <w:rPr>
            <w:rStyle w:val="Hyperlink"/>
          </w:rPr>
          <w:t>https://pressureprofile.com/body-pressure-mapping/tactile-glove</w:t>
        </w:r>
      </w:hyperlink>
      <w:r w:rsidRPr="00C020E2">
        <w:t>.</w:t>
      </w:r>
    </w:p>
    <w:p w14:paraId="0D9838E2" w14:textId="77777777" w:rsidR="00C020E2" w:rsidRPr="00C020E2" w:rsidRDefault="00C020E2" w:rsidP="00C020E2">
      <w:pPr>
        <w:pStyle w:val="EndNoteBibliography"/>
        <w:spacing w:after="0"/>
      </w:pPr>
      <w:r w:rsidRPr="00C020E2">
        <w:t>Premaratne, P., 2017. Chapter 2 Historical Development of Hand Gesture Recognition.</w:t>
      </w:r>
    </w:p>
    <w:p w14:paraId="777990CC" w14:textId="77777777" w:rsidR="00C020E2" w:rsidRPr="00C020E2" w:rsidRDefault="00C020E2" w:rsidP="00C020E2">
      <w:pPr>
        <w:pStyle w:val="EndNoteBibliography"/>
        <w:spacing w:after="0"/>
      </w:pPr>
      <w:r w:rsidRPr="00C020E2">
        <w:t>Qu, M., Qin, Y., Sun, Y., Xu, H., Schubert, D.W., Zheng, K., Xu, W., Nilsson, F., 2020. Biocompatible, Flexible Strain Sensor Fabricated with Polydopamine-Coated Nanocomposites of Nitrile Rubber and Carbon Black. ACS Applied Materials &amp; Interfaces 12(37), 42140-42152.</w:t>
      </w:r>
    </w:p>
    <w:p w14:paraId="0979EDFC" w14:textId="77777777" w:rsidR="00C020E2" w:rsidRPr="00C020E2" w:rsidRDefault="00C020E2" w:rsidP="00C020E2">
      <w:pPr>
        <w:pStyle w:val="EndNoteBibliography"/>
        <w:spacing w:after="0"/>
      </w:pPr>
      <w:r w:rsidRPr="00C020E2">
        <w:t>Raitor, M., Walker, J.M., Okamura, A.M., Culbertson, H., 2017. WRAP: Wearable, restricted-aperture pneumatics for haptic guidance. 2017 IEEE International Conference on Robotics and Automation (ICRA), pp. 427-432. IEEE.</w:t>
      </w:r>
    </w:p>
    <w:p w14:paraId="3FF51C8B" w14:textId="77777777" w:rsidR="00C020E2" w:rsidRPr="00C020E2" w:rsidRDefault="00C020E2" w:rsidP="00C020E2">
      <w:pPr>
        <w:pStyle w:val="EndNoteBibliography"/>
        <w:spacing w:after="0"/>
      </w:pPr>
      <w:r w:rsidRPr="00C020E2">
        <w:t>Rashid, A., Hasan, O., 2019. Wearable technologies for hand joints monitoring for rehabilitation: A survey. Microelectronics Journal 88, 173-183.</w:t>
      </w:r>
    </w:p>
    <w:p w14:paraId="5790B28E" w14:textId="77777777" w:rsidR="00C020E2" w:rsidRPr="00C020E2" w:rsidRDefault="00C020E2" w:rsidP="00C020E2">
      <w:pPr>
        <w:pStyle w:val="EndNoteBibliography"/>
        <w:spacing w:after="0"/>
      </w:pPr>
      <w:r w:rsidRPr="00C020E2">
        <w:t>Redd, C.B., Bamberg, S.J.M., 2012. A wireless sensory feedback device for real-time gait feedback and training. IEEE/ASME Transactions on Mechatronics 17(3), 425-433.</w:t>
      </w:r>
    </w:p>
    <w:p w14:paraId="71A8C433" w14:textId="77777777" w:rsidR="00C020E2" w:rsidRPr="00C020E2" w:rsidRDefault="00C020E2" w:rsidP="00C020E2">
      <w:pPr>
        <w:pStyle w:val="EndNoteBibliography"/>
        <w:spacing w:after="0"/>
      </w:pPr>
      <w:r w:rsidRPr="00C020E2">
        <w:t>Rossi, M., Bianchi, M., Battaglia, E., Catalano, M.G., Bicchi, A., 2018. HapPro: a wearable haptic device for proprioceptive feedback. IEEE Transactions on Biomedical Engineering 66(1), 138-149.</w:t>
      </w:r>
    </w:p>
    <w:p w14:paraId="77324E42" w14:textId="77777777" w:rsidR="00C020E2" w:rsidRPr="00C020E2" w:rsidRDefault="00C020E2" w:rsidP="00C020E2">
      <w:pPr>
        <w:pStyle w:val="EndNoteBibliography"/>
        <w:spacing w:after="0"/>
      </w:pPr>
      <w:r w:rsidRPr="00C020E2">
        <w:lastRenderedPageBreak/>
        <w:t>Schoepp, K.R., Dawson, M.R., Schofield, J.S., Carey, J.P., Hebert, J.S., 2018. Design and integration of an inexpensive wearable mechanotactile feedback system for myoelectric prostheses. IEEE journal of translational engineering in health and medicine 6, 1-11.</w:t>
      </w:r>
    </w:p>
    <w:p w14:paraId="0AF161A7" w14:textId="77777777" w:rsidR="00C020E2" w:rsidRPr="00C020E2" w:rsidRDefault="00C020E2" w:rsidP="00C020E2">
      <w:pPr>
        <w:pStyle w:val="EndNoteBibliography"/>
        <w:spacing w:after="0"/>
      </w:pPr>
      <w:r w:rsidRPr="00C020E2">
        <w:t>Schofield, J.S., Evans, K.R., Carey, J.P., Hebert, J.S., 2014. Applications of sensory feedback in motorized upper extremity prosthesis: a review. Expert review of medical devices 11(5), 499-511.</w:t>
      </w:r>
    </w:p>
    <w:p w14:paraId="3B5465D3" w14:textId="77777777" w:rsidR="00C020E2" w:rsidRPr="00C020E2" w:rsidRDefault="00C020E2" w:rsidP="00C020E2">
      <w:pPr>
        <w:pStyle w:val="EndNoteBibliography"/>
        <w:spacing w:after="0"/>
      </w:pPr>
      <w:r w:rsidRPr="00C020E2">
        <w:t>Schorr, S.B., Quek, Z.F., Romano, R.Y., Nisky, I., Provancher, W.R., Okamura, A.M., 2013. Sensory substitution via cutaneous skin stretch feedback. 2013 IEEE International Conference on Robotics and Automation, pp. 2341-2346. IEEE.</w:t>
      </w:r>
    </w:p>
    <w:p w14:paraId="5B3FC9CA" w14:textId="77777777" w:rsidR="00C020E2" w:rsidRPr="00C020E2" w:rsidRDefault="00C020E2" w:rsidP="00C020E2">
      <w:pPr>
        <w:pStyle w:val="EndNoteBibliography"/>
        <w:spacing w:after="0"/>
      </w:pPr>
      <w:r w:rsidRPr="00C020E2">
        <w:t>Scott, R., Brittain, R., Caldwell, R., Cameron, A., Dunfield, V., 1980. Sensory-feedback system compatible with myoelectric control. Medical and Biological Engineering and Computing 18(1), 65-69.</w:t>
      </w:r>
    </w:p>
    <w:p w14:paraId="68224497" w14:textId="689249BD" w:rsidR="00C020E2" w:rsidRPr="00C020E2" w:rsidRDefault="00C020E2" w:rsidP="00C020E2">
      <w:pPr>
        <w:pStyle w:val="EndNoteBibliography"/>
        <w:spacing w:after="0"/>
      </w:pPr>
      <w:r w:rsidRPr="00C020E2">
        <w:t xml:space="preserve">SenseGlove, 2021. SenseGlove Nova. pp. SenseGlove Nova - The New Sense for VR Training. SenseGlove, </w:t>
      </w:r>
      <w:hyperlink r:id="rId23" w:history="1">
        <w:r w:rsidRPr="00C020E2">
          <w:rPr>
            <w:rStyle w:val="Hyperlink"/>
          </w:rPr>
          <w:t>https://www.senseglove.com/nova/</w:t>
        </w:r>
      </w:hyperlink>
      <w:r w:rsidRPr="00C020E2">
        <w:t>.</w:t>
      </w:r>
    </w:p>
    <w:p w14:paraId="6788ED5C" w14:textId="60168907" w:rsidR="00C020E2" w:rsidRPr="00C020E2" w:rsidRDefault="00C020E2" w:rsidP="00C020E2">
      <w:pPr>
        <w:pStyle w:val="EndNoteBibliography"/>
        <w:spacing w:after="0"/>
      </w:pPr>
      <w:r w:rsidRPr="00C020E2">
        <w:t xml:space="preserve">SensPro, 2021. The All-Textile Protective Gloves Are Designed For Use In Extinguishing Fires. p. All Textile Protective Gloves are Designed for Use in Extinguishing Fires. Holik International, </w:t>
      </w:r>
      <w:hyperlink r:id="rId24" w:history="1">
        <w:r w:rsidRPr="00C020E2">
          <w:rPr>
            <w:rStyle w:val="Hyperlink"/>
          </w:rPr>
          <w:t>https://www.senspro.cz/index_en.php</w:t>
        </w:r>
      </w:hyperlink>
      <w:r w:rsidRPr="00C020E2">
        <w:t>.</w:t>
      </w:r>
    </w:p>
    <w:p w14:paraId="1F42A78E" w14:textId="77777777" w:rsidR="00C020E2" w:rsidRPr="00C020E2" w:rsidRDefault="00C020E2" w:rsidP="00C020E2">
      <w:pPr>
        <w:pStyle w:val="EndNoteBibliography"/>
        <w:spacing w:after="0"/>
      </w:pPr>
      <w:r w:rsidRPr="00C020E2">
        <w:t>Shen, Z., Yi, J., Li, X., Lo, M.H.P., Chen, M.Z.Q., Hu, Y., Wang, Z., 2016. A soft stretchable bending sensor and data glove applications. Robotics and Biomimetics 3(1), 22.</w:t>
      </w:r>
    </w:p>
    <w:p w14:paraId="48262004" w14:textId="199B86E4" w:rsidR="00C020E2" w:rsidRPr="00C020E2" w:rsidRDefault="00C020E2" w:rsidP="00C020E2">
      <w:pPr>
        <w:pStyle w:val="EndNoteBibliography"/>
        <w:spacing w:after="0"/>
      </w:pPr>
      <w:r w:rsidRPr="00C020E2">
        <w:t xml:space="preserve">Shja7942, 2021. Gesture to Speech/Text Converting Glove. Instructables Circuits, </w:t>
      </w:r>
      <w:hyperlink r:id="rId25" w:history="1">
        <w:r w:rsidRPr="00C020E2">
          <w:rPr>
            <w:rStyle w:val="Hyperlink"/>
          </w:rPr>
          <w:t>https://www.instructables.com/Gesture-to-SpeechText-Converting-Glove/</w:t>
        </w:r>
      </w:hyperlink>
      <w:r w:rsidRPr="00C020E2">
        <w:t>.</w:t>
      </w:r>
    </w:p>
    <w:p w14:paraId="4A74D79A" w14:textId="77777777" w:rsidR="00C020E2" w:rsidRPr="00C020E2" w:rsidRDefault="00C020E2" w:rsidP="00C020E2">
      <w:pPr>
        <w:pStyle w:val="EndNoteBibliography"/>
        <w:spacing w:after="0"/>
      </w:pPr>
      <w:r w:rsidRPr="00C020E2">
        <w:t>Shull, P.B., Damian, D.D., 2015. Haptic wearables as sensory replacement, sensory augmentation and trainer–a review. Journal of neuroengineering and rehabilitation 12(1), 1-13.</w:t>
      </w:r>
    </w:p>
    <w:p w14:paraId="6CD284B7" w14:textId="77777777" w:rsidR="00C020E2" w:rsidRPr="00C020E2" w:rsidRDefault="00C020E2" w:rsidP="00C020E2">
      <w:pPr>
        <w:pStyle w:val="EndNoteBibliography"/>
        <w:spacing w:after="0"/>
      </w:pPr>
      <w:r w:rsidRPr="00C020E2">
        <w:t>Stanley, A.A., Gwilliam, J.C., Okamura, A.M., 2013. Haptic jamming: A deformable geometry, variable stiffness tactile display using pneumatics and particle jamming. 2013 World Haptics Conference (WHC), pp. 25-30. IEEE.</w:t>
      </w:r>
    </w:p>
    <w:p w14:paraId="16DF663E" w14:textId="75B3E182" w:rsidR="00C020E2" w:rsidRPr="00C020E2" w:rsidRDefault="00C020E2" w:rsidP="00C020E2">
      <w:pPr>
        <w:pStyle w:val="EndNoteBibliography"/>
        <w:spacing w:after="0"/>
      </w:pPr>
      <w:r w:rsidRPr="00C020E2">
        <w:t xml:space="preserve">StretchSense, 2021. MoCap Pro SuperSplay Gloves. p. MoCap Pro SuperSplay Gloves. Stretch Sense, </w:t>
      </w:r>
      <w:hyperlink r:id="rId26" w:history="1">
        <w:r w:rsidRPr="00C020E2">
          <w:rPr>
            <w:rStyle w:val="Hyperlink"/>
          </w:rPr>
          <w:t>www.stretchsense.com</w:t>
        </w:r>
      </w:hyperlink>
      <w:r w:rsidRPr="00C020E2">
        <w:t>.</w:t>
      </w:r>
    </w:p>
    <w:p w14:paraId="71FC3551" w14:textId="77777777" w:rsidR="00C020E2" w:rsidRPr="00C020E2" w:rsidRDefault="00C020E2" w:rsidP="00C020E2">
      <w:pPr>
        <w:pStyle w:val="EndNoteBibliography"/>
        <w:spacing w:after="0"/>
      </w:pPr>
      <w:r w:rsidRPr="00C020E2">
        <w:t>Suzuki, K., Yataka, K., Okumiya, Y., Sakakibara, S., Sako, K., Mimura, H., Inoue, Y., 2016. Rapid-Response, Widely Stretchable Sensor of Aligned MWCNT/Elastomer Composites for Human Motion Detection. ACS Sensors 1(6), 817-825.</w:t>
      </w:r>
    </w:p>
    <w:p w14:paraId="6C881BAF" w14:textId="77777777" w:rsidR="00C020E2" w:rsidRPr="00C020E2" w:rsidRDefault="00C020E2" w:rsidP="00C020E2">
      <w:pPr>
        <w:pStyle w:val="EndNoteBibliography"/>
        <w:spacing w:after="0"/>
      </w:pPr>
      <w:r w:rsidRPr="00C020E2">
        <w:t>Tekscan, I., 2021. Grip System. pp. Grip System - Quantify forces applied by the humand hand while grasping objects. Tekscan, Inc.</w:t>
      </w:r>
    </w:p>
    <w:p w14:paraId="0466ABCB" w14:textId="77777777" w:rsidR="00C020E2" w:rsidRPr="00C020E2" w:rsidRDefault="00C020E2" w:rsidP="00C020E2">
      <w:pPr>
        <w:pStyle w:val="EndNoteBibliography"/>
        <w:spacing w:after="0"/>
      </w:pPr>
      <w:r w:rsidRPr="00C020E2">
        <w:t>Virtual Realities, L., 2018. VMG. p. VMG 8 Multipurpose Data Glove. Virtual Realities, LLC.</w:t>
      </w:r>
    </w:p>
    <w:p w14:paraId="3668A00D" w14:textId="2C96E2E3" w:rsidR="00C020E2" w:rsidRPr="00C020E2" w:rsidRDefault="00C020E2" w:rsidP="00C020E2">
      <w:pPr>
        <w:pStyle w:val="EndNoteBibliography"/>
        <w:spacing w:after="0"/>
      </w:pPr>
      <w:r w:rsidRPr="00C020E2">
        <w:t xml:space="preserve">Vista Medical, L., Glove Pressure Mapping System. p. Glove Pressure Mapping System. Vista Medical, Ltd. </w:t>
      </w:r>
      <w:hyperlink r:id="rId27" w:history="1">
        <w:r w:rsidRPr="00C020E2">
          <w:rPr>
            <w:rStyle w:val="Hyperlink"/>
          </w:rPr>
          <w:t>www.boditrak.com</w:t>
        </w:r>
      </w:hyperlink>
      <w:r w:rsidRPr="00C020E2">
        <w:t xml:space="preserve">, </w:t>
      </w:r>
      <w:hyperlink r:id="rId28" w:history="1">
        <w:r w:rsidRPr="00C020E2">
          <w:rPr>
            <w:rStyle w:val="Hyperlink"/>
          </w:rPr>
          <w:t>http://www.nexgenergo.com/ergonomics/nexglove.html</w:t>
        </w:r>
      </w:hyperlink>
      <w:r w:rsidRPr="00C020E2">
        <w:t>.</w:t>
      </w:r>
    </w:p>
    <w:p w14:paraId="2DA82EE0" w14:textId="3C477992" w:rsidR="00C020E2" w:rsidRPr="00C020E2" w:rsidRDefault="00C020E2" w:rsidP="00C020E2">
      <w:pPr>
        <w:pStyle w:val="EndNoteBibliography"/>
        <w:spacing w:after="0"/>
      </w:pPr>
      <w:r w:rsidRPr="00C020E2">
        <w:t xml:space="preserve">vu2aeo, 2021. Haptic Glove with DIY Flex Sensors. p. Haptic Glove with DIY Flex Sensors. Instructables Circuits, </w:t>
      </w:r>
      <w:hyperlink r:id="rId29" w:history="1">
        <w:r w:rsidRPr="00C020E2">
          <w:rPr>
            <w:rStyle w:val="Hyperlink"/>
          </w:rPr>
          <w:t>www.instructables.com</w:t>
        </w:r>
      </w:hyperlink>
      <w:r w:rsidRPr="00C020E2">
        <w:t>.</w:t>
      </w:r>
    </w:p>
    <w:p w14:paraId="2DD67197" w14:textId="77777777" w:rsidR="00C020E2" w:rsidRPr="00C020E2" w:rsidRDefault="00C020E2" w:rsidP="00C020E2">
      <w:pPr>
        <w:pStyle w:val="EndNoteBibliography"/>
        <w:spacing w:after="0"/>
      </w:pPr>
      <w:r w:rsidRPr="00C020E2">
        <w:t>Walker, J.M., Blank, A.A., Shewokis, P.A., O'Malley, M.K., 2014. Tactile feedback of object slip improves performance in a grasp and hold task. 2014 IEEE Haptics Symposium (HAPTICS), pp. 461-466. IEEE.</w:t>
      </w:r>
    </w:p>
    <w:p w14:paraId="566BC66F" w14:textId="77777777" w:rsidR="00C020E2" w:rsidRPr="00C020E2" w:rsidRDefault="00C020E2" w:rsidP="00C020E2">
      <w:pPr>
        <w:pStyle w:val="EndNoteBibliography"/>
        <w:spacing w:after="0"/>
      </w:pPr>
      <w:r w:rsidRPr="00C020E2">
        <w:t>Wang, D., Ohnishi, K., Xu, W., 2019. Multimodal haptic display for virtual reality: A survey. IEEE Transactions on Industrial Electronics 67(1), 610-623.</w:t>
      </w:r>
    </w:p>
    <w:p w14:paraId="530E6B11" w14:textId="77777777" w:rsidR="00C020E2" w:rsidRPr="00C020E2" w:rsidRDefault="00C020E2" w:rsidP="00C020E2">
      <w:pPr>
        <w:pStyle w:val="EndNoteBibliography"/>
        <w:spacing w:after="0"/>
      </w:pPr>
      <w:r w:rsidRPr="00C020E2">
        <w:t>Wheeler, J., Bark, K., Savall, J., Cutkosky, M., 2010. Investigation of rotational skin stretch for proprioceptive feedback with application to myoelectric systems. IEEE Transactions on Neural Systems and Rehabilitation Engineering 18(1), 58-66.</w:t>
      </w:r>
    </w:p>
    <w:p w14:paraId="66B6FB8D" w14:textId="353D763B" w:rsidR="00C020E2" w:rsidRPr="00C020E2" w:rsidRDefault="00C020E2" w:rsidP="00C020E2">
      <w:pPr>
        <w:pStyle w:val="EndNoteBibliography"/>
        <w:spacing w:after="0"/>
      </w:pPr>
      <w:r w:rsidRPr="00C020E2">
        <w:lastRenderedPageBreak/>
        <w:t xml:space="preserve">Workaround, G., 2021. ProGlove Index Trigger. p. ProGlove wearable sensor glove. ProGlove, </w:t>
      </w:r>
      <w:hyperlink r:id="rId30" w:history="1">
        <w:r w:rsidRPr="00C020E2">
          <w:rPr>
            <w:rStyle w:val="Hyperlink"/>
          </w:rPr>
          <w:t>www.proglove.com</w:t>
        </w:r>
      </w:hyperlink>
      <w:r w:rsidRPr="00C020E2">
        <w:t>.</w:t>
      </w:r>
    </w:p>
    <w:p w14:paraId="3CE1BBD2" w14:textId="77777777" w:rsidR="00C020E2" w:rsidRPr="00C020E2" w:rsidRDefault="00C020E2" w:rsidP="00C020E2">
      <w:pPr>
        <w:pStyle w:val="EndNoteBibliography"/>
        <w:spacing w:after="0"/>
      </w:pPr>
      <w:r w:rsidRPr="00C020E2">
        <w:t>Wu, R., Ma, L., Hou, C., Meng, Z., Guo, W., Yu, W., Yu, R., Hu, F., Liu, X.Y., 2019. Silk Composite Electronic Textile Sensor for High Space Precision 2D Combo Temperature–Pressure Sensing. Small 15(31), 1901558.</w:t>
      </w:r>
    </w:p>
    <w:p w14:paraId="0685CD78" w14:textId="77777777" w:rsidR="00C020E2" w:rsidRPr="00C020E2" w:rsidRDefault="00C020E2" w:rsidP="00C020E2">
      <w:pPr>
        <w:pStyle w:val="EndNoteBibliography"/>
        <w:spacing w:after="0"/>
      </w:pPr>
      <w:r w:rsidRPr="00C020E2">
        <w:t>Xu, F., Li, X., Shi, Y., Li, L., Wang, W., He, L., Liu, R., 2018. Recent developments for flexible pressure sensors: a review. Micromachines 9(11), 580.</w:t>
      </w:r>
    </w:p>
    <w:p w14:paraId="3D49781C" w14:textId="77777777" w:rsidR="00C020E2" w:rsidRPr="00C020E2" w:rsidRDefault="00C020E2" w:rsidP="00C020E2">
      <w:pPr>
        <w:pStyle w:val="EndNoteBibliography"/>
        <w:spacing w:after="0"/>
      </w:pPr>
      <w:r w:rsidRPr="00C020E2">
        <w:t>Xu, S., Vogt, D.M., Hsu, W.-H., Osborne, J., Walsh, T., Foster, J.R., Sullivan, S.K., Smith, V.C., Rousing, A.W., Goldfield, E.C., Wood, R.J., 2019. Biocompatible Soft Fluidic Strain and Force Sensors for Wearable Devices. Advanced Functional Materials 29(7), 1807058.</w:t>
      </w:r>
    </w:p>
    <w:p w14:paraId="5719D4B9" w14:textId="77777777" w:rsidR="00C020E2" w:rsidRPr="00C020E2" w:rsidRDefault="00C020E2" w:rsidP="00C020E2">
      <w:pPr>
        <w:pStyle w:val="EndNoteBibliography"/>
        <w:spacing w:after="0"/>
      </w:pPr>
      <w:r w:rsidRPr="00C020E2">
        <w:t>Yeo, J.C., Lee, C., Wang, Z., Lim, C.T., 2016. Tactile sensorized glove for force and motion sensing. 2016 IEEE SENSORS, pp. 1-3.</w:t>
      </w:r>
    </w:p>
    <w:p w14:paraId="23C7A6BA" w14:textId="77777777" w:rsidR="00C020E2" w:rsidRPr="00C020E2" w:rsidRDefault="00C020E2" w:rsidP="00C020E2">
      <w:pPr>
        <w:pStyle w:val="EndNoteBibliography"/>
        <w:spacing w:after="0"/>
      </w:pPr>
      <w:r w:rsidRPr="00C020E2">
        <w:t>Young, E.M., Memar, A.H., Agarwal, P., Colonnese, N., 2019. Bellowband: a pneumatic wristband for delivering local pressure and vibration. 2019 IEEE World Haptics Conference (WHC), pp. 55-60. IEEE.</w:t>
      </w:r>
    </w:p>
    <w:p w14:paraId="6C1EB608" w14:textId="77777777" w:rsidR="00C020E2" w:rsidRPr="00C020E2" w:rsidRDefault="00C020E2" w:rsidP="00C020E2">
      <w:pPr>
        <w:pStyle w:val="EndNoteBibliography"/>
        <w:spacing w:after="0"/>
      </w:pPr>
      <w:r w:rsidRPr="00C020E2">
        <w:t>Zhang, W., Yu, J., Zhu, F., Yifang, Z., Yang, Z., Gecer Ulu, N., Arisoy, B., Kara, L., 2019. High Degree of Freedom Hand Pose Tracking Using Limited Strain Sensing and Optical Training. Journal of Computing and Information Science in Engineering 19.</w:t>
      </w:r>
    </w:p>
    <w:p w14:paraId="6097E86C" w14:textId="77777777" w:rsidR="00C020E2" w:rsidRPr="00C020E2" w:rsidRDefault="00C020E2" w:rsidP="00C020E2">
      <w:pPr>
        <w:pStyle w:val="EndNoteBibliography"/>
      </w:pPr>
      <w:r w:rsidRPr="00C020E2">
        <w:t>Zhao, X., Hua, Q., Yu, R., Zhang, Y., Pan, C., 2015. Flexible, Stretchable and Wearable Multifunctional Sensor Array as Artificial Electronic Skin for Static and Dynamic Strain Mapping. Advanced Electronic Materials 1(7), 1500142.</w:t>
      </w:r>
    </w:p>
    <w:p w14:paraId="1ACBBF04" w14:textId="63918493" w:rsidR="00400BA8" w:rsidRPr="004651B0" w:rsidRDefault="00161C9E" w:rsidP="004651B0">
      <w:pPr>
        <w:spacing w:after="0" w:line="240" w:lineRule="auto"/>
        <w:contextualSpacing/>
        <w:jc w:val="both"/>
        <w:rPr>
          <w:rFonts w:ascii="Arial" w:hAnsi="Arial" w:cs="Arial"/>
          <w:szCs w:val="24"/>
        </w:rPr>
      </w:pPr>
      <w:r w:rsidRPr="004651B0">
        <w:rPr>
          <w:rFonts w:ascii="Arial" w:hAnsi="Arial" w:cs="Arial"/>
          <w:szCs w:val="24"/>
        </w:rPr>
        <w:fldChar w:fldCharType="end"/>
      </w:r>
      <w:r w:rsidR="00400BA8" w:rsidRPr="004651B0">
        <w:rPr>
          <w:rFonts w:ascii="Arial" w:hAnsi="Arial" w:cs="Arial"/>
          <w:szCs w:val="24"/>
        </w:rPr>
        <w:br w:type="page"/>
      </w:r>
    </w:p>
    <w:p w14:paraId="64027890" w14:textId="3921C188" w:rsidR="00A50A75"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4ED46DDB" wp14:editId="04E58FA1">
            <wp:extent cx="5934075" cy="2781598"/>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9087" cy="2788635"/>
                    </a:xfrm>
                    <a:prstGeom prst="rect">
                      <a:avLst/>
                    </a:prstGeom>
                    <a:noFill/>
                    <a:ln>
                      <a:noFill/>
                    </a:ln>
                  </pic:spPr>
                </pic:pic>
              </a:graphicData>
            </a:graphic>
          </wp:inline>
        </w:drawing>
      </w:r>
    </w:p>
    <w:p w14:paraId="5F0A5565" w14:textId="77777777" w:rsidR="00E11C75" w:rsidRPr="004651B0" w:rsidRDefault="00E11C75" w:rsidP="004651B0">
      <w:pPr>
        <w:spacing w:after="0" w:line="240" w:lineRule="auto"/>
        <w:contextualSpacing/>
        <w:jc w:val="both"/>
        <w:rPr>
          <w:rFonts w:ascii="Arial" w:eastAsia="Calibri" w:hAnsi="Arial" w:cs="Arial"/>
          <w:szCs w:val="24"/>
        </w:rPr>
      </w:pP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76A9D2B8" w14:textId="16AEE6B4"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1 </w:t>
      </w:r>
      <w:r w:rsidR="006F44FC">
        <w:rPr>
          <w:rFonts w:ascii="Arial" w:eastAsia="Calibri" w:hAnsi="Arial" w:cs="Arial"/>
          <w:b/>
          <w:bCs/>
          <w:szCs w:val="24"/>
        </w:rPr>
        <w:t xml:space="preserve">Integration of wearable sensory feedback devices with wearable sensing gloves for rehabilitation, virtual reality, sensory enhancement, and prostheses. </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CaptoGlove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Flexpoint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Ecoflex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Ti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Ti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Examples of sensory feedback modes, including electrocutaneous,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r w:rsidR="009E39EA" w:rsidRPr="00823B26">
              <w:rPr>
                <w:rFonts w:ascii="Arial" w:eastAsia="Calibri" w:hAnsi="Arial" w:cs="Arial"/>
                <w:sz w:val="18"/>
                <w:szCs w:val="18"/>
              </w:rPr>
              <w:t>Ecoflex</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100% Resistance increase at 5 N;</w:t>
            </w:r>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r w:rsidR="009E39EA" w:rsidRPr="00823B26">
              <w:rPr>
                <w:rFonts w:ascii="Arial" w:eastAsia="Calibri" w:hAnsi="Arial" w:cs="Arial"/>
                <w:sz w:val="18"/>
                <w:szCs w:val="18"/>
              </w:rPr>
              <w:t>Ecoflex</w:t>
            </w:r>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r w:rsidR="009E39EA" w:rsidRPr="00823B26">
              <w:rPr>
                <w:rFonts w:ascii="Arial" w:eastAsia="Calibri" w:hAnsi="Arial" w:cs="Arial"/>
                <w:sz w:val="18"/>
                <w:szCs w:val="18"/>
              </w:rPr>
              <w:t>Ecoflex</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Ag NW L=25 um;</w:t>
            </w:r>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ms;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r w:rsidR="009E39EA" w:rsidRPr="00823B26">
              <w:rPr>
                <w:rFonts w:ascii="Arial" w:eastAsia="Calibri" w:hAnsi="Arial" w:cs="Arial"/>
                <w:sz w:val="18"/>
                <w:szCs w:val="18"/>
              </w:rPr>
              <w:t>Ecoflex</w:t>
            </w:r>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Rotational skin stretch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41"/>
        <w:gridCol w:w="3048"/>
        <w:gridCol w:w="2450"/>
        <w:gridCol w:w="2021"/>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Electrotactile</w:t>
            </w:r>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3DD604D2"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Hammond, Frank L" w:date="2021-04-17T15:25:00Z" w:initials="HFL">
    <w:p w14:paraId="51491A23" w14:textId="1AD0A7AD" w:rsidR="007F2AC8" w:rsidRDefault="007F2AC8">
      <w:pPr>
        <w:pStyle w:val="CommentText"/>
      </w:pPr>
      <w:r>
        <w:rPr>
          <w:rStyle w:val="CommentReference"/>
        </w:rPr>
        <w:annotationRef/>
      </w:r>
      <w:r>
        <w:t>Changed this to plural to acknowledge that many researchers have developed multiple types of gloves.</w:t>
      </w:r>
    </w:p>
  </w:comment>
  <w:comment w:id="28" w:author="Hammond, Frank L" w:date="2021-04-17T15:30:00Z" w:initials="HFL">
    <w:p w14:paraId="14853CB5" w14:textId="431C5334" w:rsidR="007F2AC8" w:rsidRDefault="007F2AC8">
      <w:pPr>
        <w:pStyle w:val="CommentText"/>
      </w:pPr>
      <w:r>
        <w:rPr>
          <w:rStyle w:val="CommentReference"/>
        </w:rPr>
        <w:annotationRef/>
      </w:r>
      <w:r>
        <w:t>“experience some form of chronic sensory impairment”?</w:t>
      </w:r>
    </w:p>
  </w:comment>
  <w:comment w:id="34" w:author="Demolder, Carl F" w:date="2021-04-18T12:16:00Z" w:initials="DCF">
    <w:p w14:paraId="2B6B9962" w14:textId="140563B8" w:rsidR="00DA6D4A" w:rsidRDefault="00DA6D4A" w:rsidP="00DA6D4A">
      <w:pPr>
        <w:pStyle w:val="CommentText"/>
      </w:pPr>
      <w:r>
        <w:rPr>
          <w:rStyle w:val="CommentReference"/>
        </w:rPr>
        <w:annotationRef/>
      </w:r>
      <w:r>
        <w:t xml:space="preserve">There are other reasons why an infant might have sensory impairment in their fingers besides damage to the median nerve. For this reason, I added back "for example" </w:t>
      </w:r>
    </w:p>
  </w:comment>
  <w:comment w:id="38" w:author="Hammond, Frank L" w:date="2021-04-17T15:34:00Z" w:initials="HFL">
    <w:p w14:paraId="1CB7DC68" w14:textId="15F9B5E9" w:rsidR="007F2AC8" w:rsidRDefault="007F2AC8">
      <w:pPr>
        <w:pStyle w:val="CommentText"/>
      </w:pPr>
      <w:r>
        <w:rPr>
          <w:rStyle w:val="CommentReference"/>
        </w:rPr>
        <w:annotationRef/>
      </w:r>
      <w:r>
        <w:t>What was the first group? We may want to state that explicitly.</w:t>
      </w:r>
    </w:p>
  </w:comment>
  <w:comment w:id="43" w:author="Hammond, Frank L" w:date="2021-04-17T15:37:00Z" w:initials="HFL">
    <w:p w14:paraId="2B5036B1" w14:textId="6960D6C6" w:rsidR="007F2AC8" w:rsidRDefault="007F2AC8">
      <w:pPr>
        <w:pStyle w:val="CommentText"/>
      </w:pPr>
      <w:r>
        <w:rPr>
          <w:rStyle w:val="CommentReference"/>
        </w:rPr>
        <w:annotationRef/>
      </w:r>
      <w:r>
        <w:t>“diminished”?</w:t>
      </w:r>
    </w:p>
  </w:comment>
  <w:comment w:id="48" w:author="Demolder, Carl F" w:date="2021-04-18T12:25:00Z" w:initials="DCF">
    <w:p w14:paraId="2757817C" w14:textId="2F6461C2" w:rsidR="003212DA" w:rsidRDefault="003212DA" w:rsidP="003212DA">
      <w:pPr>
        <w:pStyle w:val="CommentText"/>
      </w:pPr>
      <w:r>
        <w:rPr>
          <w:rStyle w:val="CommentReference"/>
        </w:rPr>
        <w:annotationRef/>
      </w:r>
      <w:r>
        <w:t>Dr. Yeo, the way you changes this sentence structure does not make sense. I changed it to more clearly communicate its intent.</w:t>
      </w:r>
    </w:p>
  </w:comment>
  <w:comment w:id="53" w:author="Hammond, Frank L" w:date="2021-04-17T15:39:00Z" w:initials="HFL">
    <w:p w14:paraId="30B0D399" w14:textId="0316EAF6" w:rsidR="007F2AC8" w:rsidRDefault="007F2AC8">
      <w:pPr>
        <w:pStyle w:val="CommentText"/>
      </w:pPr>
      <w:r>
        <w:rPr>
          <w:rStyle w:val="CommentReference"/>
        </w:rPr>
        <w:annotationRef/>
      </w:r>
      <w:r>
        <w:t>Are we talking about one group of researchers that created a single device, or a field of researchers that have developed multiple instantiations? If the former, reference that paper(s).</w:t>
      </w:r>
    </w:p>
  </w:comment>
  <w:comment w:id="65" w:author="Hammond, Frank L" w:date="2021-04-17T15:44:00Z" w:initials="HFL">
    <w:p w14:paraId="6D44A19A" w14:textId="48C2E594" w:rsidR="007F2AC8" w:rsidRDefault="007F2AC8">
      <w:pPr>
        <w:pStyle w:val="CommentText"/>
      </w:pPr>
      <w:r>
        <w:rPr>
          <w:rStyle w:val="CommentReference"/>
        </w:rPr>
        <w:annotationRef/>
      </w:r>
      <w:r>
        <w:t xml:space="preserve">We may want to say fentanyl is, “anything from pharmaceutical agents such as” </w:t>
      </w:r>
    </w:p>
  </w:comment>
  <w:comment w:id="75" w:author="Hammond, Frank L" w:date="2021-04-17T16:26:00Z" w:initials="HFL">
    <w:p w14:paraId="40F88D85" w14:textId="71307EFC" w:rsidR="007F2AC8" w:rsidRDefault="007F2AC8">
      <w:pPr>
        <w:pStyle w:val="CommentText"/>
      </w:pPr>
      <w:r>
        <w:rPr>
          <w:rStyle w:val="CommentReference"/>
        </w:rPr>
        <w:annotationRef/>
      </w:r>
      <w:r>
        <w:t>We could be a bit more descriptive/direct. What is the significance of “main”?</w:t>
      </w:r>
    </w:p>
  </w:comment>
  <w:comment w:id="86" w:author="Demolder, Carl F" w:date="2021-04-18T14:05:00Z" w:initials="DCF">
    <w:p w14:paraId="277AA757" w14:textId="48552FFE" w:rsidR="00AA728C" w:rsidRDefault="00AA728C" w:rsidP="00AA728C">
      <w:pPr>
        <w:pStyle w:val="CommentText"/>
      </w:pPr>
      <w:r>
        <w:rPr>
          <w:rStyle w:val="CommentReference"/>
        </w:rPr>
        <w:annotationRef/>
      </w:r>
      <w:r>
        <w:t>recently developed "academic" WSGs??</w:t>
      </w:r>
    </w:p>
  </w:comment>
  <w:comment w:id="87" w:author="Demolder, Carl F" w:date="2021-04-18T14:06:00Z" w:initials="DCF">
    <w:p w14:paraId="071F0B94" w14:textId="49E841F2" w:rsidR="00AA728C" w:rsidRDefault="00AA728C" w:rsidP="00AA728C">
      <w:pPr>
        <w:pStyle w:val="CommentText"/>
      </w:pPr>
      <w:r>
        <w:rPr>
          <w:rStyle w:val="CommentReference"/>
        </w:rPr>
        <w:annotationRef/>
      </w:r>
      <w:r>
        <w:t xml:space="preserve">Want to highlight that this section of the paper focuses on recent academic advancements in WSGs. </w:t>
      </w:r>
    </w:p>
  </w:comment>
  <w:comment w:id="118" w:author="Hammond, Frank L" w:date="2021-04-17T16:34:00Z" w:initials="HFL">
    <w:p w14:paraId="220934B7" w14:textId="33A653AD" w:rsidR="007F2AC8" w:rsidRDefault="007F2AC8">
      <w:pPr>
        <w:pStyle w:val="CommentText"/>
      </w:pPr>
      <w:r>
        <w:rPr>
          <w:rStyle w:val="CommentReference"/>
        </w:rPr>
        <w:annotationRef/>
      </w:r>
      <w:r>
        <w:t>Is it ever used on the palm?</w:t>
      </w:r>
    </w:p>
  </w:comment>
  <w:comment w:id="120" w:author="Hammond, Frank L" w:date="2021-04-17T16:44:00Z" w:initials="HFL">
    <w:p w14:paraId="5902FCB7" w14:textId="3762A54D" w:rsidR="007F2AC8" w:rsidRDefault="007F2AC8">
      <w:pPr>
        <w:pStyle w:val="CommentText"/>
      </w:pPr>
      <w:r>
        <w:rPr>
          <w:rStyle w:val="CommentReference"/>
        </w:rPr>
        <w:annotationRef/>
      </w:r>
      <w:r>
        <w:t>Antfolk?</w:t>
      </w:r>
    </w:p>
  </w:comment>
  <w:comment w:id="121" w:author="Hammond, Frank L" w:date="2021-04-17T16:46:00Z" w:initials="HFL">
    <w:p w14:paraId="5E6C5675" w14:textId="2AE52AAA" w:rsidR="007F2AC8" w:rsidRDefault="007F2AC8">
      <w:pPr>
        <w:pStyle w:val="CommentText"/>
      </w:pPr>
      <w:r>
        <w:rPr>
          <w:rStyle w:val="CommentReference"/>
        </w:rPr>
        <w:annotationRef/>
      </w:r>
      <w:r>
        <w:t>Compelling statement.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491A23" w15:done="1"/>
  <w15:commentEx w15:paraId="14853CB5" w15:done="1"/>
  <w15:commentEx w15:paraId="2B6B9962" w15:done="0"/>
  <w15:commentEx w15:paraId="1CB7DC68" w15:done="1"/>
  <w15:commentEx w15:paraId="2B5036B1" w15:done="1"/>
  <w15:commentEx w15:paraId="2757817C" w15:done="0"/>
  <w15:commentEx w15:paraId="30B0D399" w15:done="1"/>
  <w15:commentEx w15:paraId="6D44A19A" w15:done="1"/>
  <w15:commentEx w15:paraId="40F88D85" w15:done="0"/>
  <w15:commentEx w15:paraId="277AA757" w15:done="0"/>
  <w15:commentEx w15:paraId="071F0B94" w15:paraIdParent="277AA757" w15:done="0"/>
  <w15:commentEx w15:paraId="220934B7" w15:done="1"/>
  <w15:commentEx w15:paraId="5902FCB7" w15:done="0"/>
  <w15:commentEx w15:paraId="5E6C56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57C7F" w16cex:dateUtc="2021-04-17T19:25:00Z"/>
  <w16cex:commentExtensible w16cex:durableId="24257DA2" w16cex:dateUtc="2021-04-17T19:30:00Z"/>
  <w16cex:commentExtensible w16cex:durableId="2426A18A" w16cex:dateUtc="2021-04-18T16:16:00Z"/>
  <w16cex:commentExtensible w16cex:durableId="24257E9B" w16cex:dateUtc="2021-04-17T19:34:00Z"/>
  <w16cex:commentExtensible w16cex:durableId="24257F50" w16cex:dateUtc="2021-04-17T19:37:00Z"/>
  <w16cex:commentExtensible w16cex:durableId="2426A3A5" w16cex:dateUtc="2021-04-18T16:25:00Z"/>
  <w16cex:commentExtensible w16cex:durableId="24257F97" w16cex:dateUtc="2021-04-17T19:39:00Z"/>
  <w16cex:commentExtensible w16cex:durableId="242580C0" w16cex:dateUtc="2021-04-17T19:44:00Z"/>
  <w16cex:commentExtensible w16cex:durableId="24258ACE" w16cex:dateUtc="2021-04-17T20:26:00Z"/>
  <w16cex:commentExtensible w16cex:durableId="2426BB1E" w16cex:dateUtc="2021-04-18T18:05:00Z"/>
  <w16cex:commentExtensible w16cex:durableId="2426BB52" w16cex:dateUtc="2021-04-18T18:06:00Z"/>
  <w16cex:commentExtensible w16cex:durableId="24258CB0" w16cex:dateUtc="2021-04-17T20:34:00Z"/>
  <w16cex:commentExtensible w16cex:durableId="24258EF1" w16cex:dateUtc="2021-04-17T20:44:00Z"/>
  <w16cex:commentExtensible w16cex:durableId="24258F79" w16cex:dateUtc="2021-04-17T2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491A23" w16cid:durableId="24257C7F"/>
  <w16cid:commentId w16cid:paraId="14853CB5" w16cid:durableId="24257DA2"/>
  <w16cid:commentId w16cid:paraId="2B6B9962" w16cid:durableId="2426A18A"/>
  <w16cid:commentId w16cid:paraId="1CB7DC68" w16cid:durableId="24257E9B"/>
  <w16cid:commentId w16cid:paraId="2B5036B1" w16cid:durableId="24257F50"/>
  <w16cid:commentId w16cid:paraId="2757817C" w16cid:durableId="2426A3A5"/>
  <w16cid:commentId w16cid:paraId="30B0D399" w16cid:durableId="24257F97"/>
  <w16cid:commentId w16cid:paraId="6D44A19A" w16cid:durableId="242580C0"/>
  <w16cid:commentId w16cid:paraId="40F88D85" w16cid:durableId="24258ACE"/>
  <w16cid:commentId w16cid:paraId="277AA757" w16cid:durableId="2426BB1E"/>
  <w16cid:commentId w16cid:paraId="071F0B94" w16cid:durableId="2426BB52"/>
  <w16cid:commentId w16cid:paraId="220934B7" w16cid:durableId="24258CB0"/>
  <w16cid:commentId w16cid:paraId="5902FCB7" w16cid:durableId="24258EF1"/>
  <w16cid:commentId w16cid:paraId="5E6C5675" w16cid:durableId="24258F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molder, Carl F">
    <w15:presenceInfo w15:providerId="AD" w15:userId="S::cdemolder3@gatech.edu::edbcf654-a9ec-4956-a083-df8f678a34e2"/>
  </w15:person>
  <w15:person w15:author="Hammond, Frank L">
    <w15:presenceInfo w15:providerId="AD" w15:userId="S::fhammond3@gatech.edu::af7e04a0-0b1d-4c33-9263-00fa8454e1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kwqQUApXB1hCwAAAA="/>
    <w:docVar w:name="EN.InstantFormat" w:val="&lt;ENInstantFormat&gt;&lt;Enabled&gt;1&lt;/Enabled&gt;&lt;ScanUnformatted&gt;1&lt;/ScanUnformatted&gt;&lt;ScanChanges&gt;1&lt;/ScanChanges&gt;&lt;Suspended&gt;1&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7405B"/>
    <w:rsid w:val="00000B4C"/>
    <w:rsid w:val="00001EE6"/>
    <w:rsid w:val="00002B83"/>
    <w:rsid w:val="000320B0"/>
    <w:rsid w:val="0003610C"/>
    <w:rsid w:val="00046953"/>
    <w:rsid w:val="0005152F"/>
    <w:rsid w:val="00054D55"/>
    <w:rsid w:val="00056F4D"/>
    <w:rsid w:val="0006502E"/>
    <w:rsid w:val="0007645E"/>
    <w:rsid w:val="00080C92"/>
    <w:rsid w:val="00083017"/>
    <w:rsid w:val="00083F08"/>
    <w:rsid w:val="000864E2"/>
    <w:rsid w:val="00091630"/>
    <w:rsid w:val="000952B5"/>
    <w:rsid w:val="000A2937"/>
    <w:rsid w:val="000A4703"/>
    <w:rsid w:val="000A512B"/>
    <w:rsid w:val="000A752D"/>
    <w:rsid w:val="000C0E09"/>
    <w:rsid w:val="000C14D1"/>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C08"/>
    <w:rsid w:val="00106746"/>
    <w:rsid w:val="001074E2"/>
    <w:rsid w:val="00133460"/>
    <w:rsid w:val="00136EC0"/>
    <w:rsid w:val="0015302C"/>
    <w:rsid w:val="00154725"/>
    <w:rsid w:val="001572D7"/>
    <w:rsid w:val="00160272"/>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A0C52"/>
    <w:rsid w:val="001A6C85"/>
    <w:rsid w:val="001A6E40"/>
    <w:rsid w:val="001A78BE"/>
    <w:rsid w:val="001C1B7A"/>
    <w:rsid w:val="002009E1"/>
    <w:rsid w:val="00201425"/>
    <w:rsid w:val="00201544"/>
    <w:rsid w:val="00201877"/>
    <w:rsid w:val="00204E81"/>
    <w:rsid w:val="00210112"/>
    <w:rsid w:val="00212528"/>
    <w:rsid w:val="00213F62"/>
    <w:rsid w:val="0021541F"/>
    <w:rsid w:val="00215A71"/>
    <w:rsid w:val="002214CB"/>
    <w:rsid w:val="002243A4"/>
    <w:rsid w:val="002261C5"/>
    <w:rsid w:val="0023214D"/>
    <w:rsid w:val="00232988"/>
    <w:rsid w:val="00232A4D"/>
    <w:rsid w:val="00233239"/>
    <w:rsid w:val="00234FD0"/>
    <w:rsid w:val="002447A3"/>
    <w:rsid w:val="0024662C"/>
    <w:rsid w:val="00250030"/>
    <w:rsid w:val="00250C7B"/>
    <w:rsid w:val="00252068"/>
    <w:rsid w:val="00256180"/>
    <w:rsid w:val="002567F1"/>
    <w:rsid w:val="00263035"/>
    <w:rsid w:val="0027390A"/>
    <w:rsid w:val="00281C6C"/>
    <w:rsid w:val="00283F6B"/>
    <w:rsid w:val="00283FDC"/>
    <w:rsid w:val="002855F2"/>
    <w:rsid w:val="00293DB1"/>
    <w:rsid w:val="00296ACD"/>
    <w:rsid w:val="002A443D"/>
    <w:rsid w:val="002A6450"/>
    <w:rsid w:val="002A6BE3"/>
    <w:rsid w:val="002B219E"/>
    <w:rsid w:val="002B2B93"/>
    <w:rsid w:val="002B5985"/>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5EA"/>
    <w:rsid w:val="003212DA"/>
    <w:rsid w:val="00336B9A"/>
    <w:rsid w:val="00340CD1"/>
    <w:rsid w:val="003415D9"/>
    <w:rsid w:val="00343BB5"/>
    <w:rsid w:val="00343FBB"/>
    <w:rsid w:val="00344829"/>
    <w:rsid w:val="003473EE"/>
    <w:rsid w:val="00347467"/>
    <w:rsid w:val="0035316B"/>
    <w:rsid w:val="00356395"/>
    <w:rsid w:val="00360B38"/>
    <w:rsid w:val="00364C51"/>
    <w:rsid w:val="00365C72"/>
    <w:rsid w:val="0037235F"/>
    <w:rsid w:val="00372820"/>
    <w:rsid w:val="00377FF1"/>
    <w:rsid w:val="00380C37"/>
    <w:rsid w:val="00386A3E"/>
    <w:rsid w:val="003911F3"/>
    <w:rsid w:val="00394D25"/>
    <w:rsid w:val="0039552C"/>
    <w:rsid w:val="003B2B31"/>
    <w:rsid w:val="003B545B"/>
    <w:rsid w:val="003B5C14"/>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A0"/>
    <w:rsid w:val="00412120"/>
    <w:rsid w:val="00412772"/>
    <w:rsid w:val="00421272"/>
    <w:rsid w:val="004267E8"/>
    <w:rsid w:val="00426C9F"/>
    <w:rsid w:val="0043082C"/>
    <w:rsid w:val="00430DDC"/>
    <w:rsid w:val="004330B7"/>
    <w:rsid w:val="00450936"/>
    <w:rsid w:val="00453465"/>
    <w:rsid w:val="0045417A"/>
    <w:rsid w:val="00461A0A"/>
    <w:rsid w:val="00462325"/>
    <w:rsid w:val="004651B0"/>
    <w:rsid w:val="00471196"/>
    <w:rsid w:val="00487406"/>
    <w:rsid w:val="004935FB"/>
    <w:rsid w:val="00494085"/>
    <w:rsid w:val="004A437F"/>
    <w:rsid w:val="004B653B"/>
    <w:rsid w:val="004B7A3F"/>
    <w:rsid w:val="004D4E4C"/>
    <w:rsid w:val="004D55F5"/>
    <w:rsid w:val="004D6FE6"/>
    <w:rsid w:val="004E086E"/>
    <w:rsid w:val="004E294B"/>
    <w:rsid w:val="004E5E53"/>
    <w:rsid w:val="004F76E2"/>
    <w:rsid w:val="00503B8E"/>
    <w:rsid w:val="00506A6D"/>
    <w:rsid w:val="00507948"/>
    <w:rsid w:val="00515700"/>
    <w:rsid w:val="00517FF9"/>
    <w:rsid w:val="00521983"/>
    <w:rsid w:val="00522726"/>
    <w:rsid w:val="00522D68"/>
    <w:rsid w:val="00525F6F"/>
    <w:rsid w:val="0053308C"/>
    <w:rsid w:val="0053360E"/>
    <w:rsid w:val="005374D5"/>
    <w:rsid w:val="00542229"/>
    <w:rsid w:val="005529A3"/>
    <w:rsid w:val="00553D34"/>
    <w:rsid w:val="005540B5"/>
    <w:rsid w:val="0055470B"/>
    <w:rsid w:val="00554EA7"/>
    <w:rsid w:val="0055638F"/>
    <w:rsid w:val="0056100A"/>
    <w:rsid w:val="00562C94"/>
    <w:rsid w:val="00563089"/>
    <w:rsid w:val="00564BF8"/>
    <w:rsid w:val="005778EA"/>
    <w:rsid w:val="00577AE6"/>
    <w:rsid w:val="00581989"/>
    <w:rsid w:val="005824D6"/>
    <w:rsid w:val="00583C5B"/>
    <w:rsid w:val="005860D7"/>
    <w:rsid w:val="00586BDA"/>
    <w:rsid w:val="00595DB3"/>
    <w:rsid w:val="005A0418"/>
    <w:rsid w:val="005A15ED"/>
    <w:rsid w:val="005A3932"/>
    <w:rsid w:val="005A3DF4"/>
    <w:rsid w:val="005A6D4E"/>
    <w:rsid w:val="005A7CA1"/>
    <w:rsid w:val="005C6A8F"/>
    <w:rsid w:val="005D384C"/>
    <w:rsid w:val="005D415A"/>
    <w:rsid w:val="005D53DA"/>
    <w:rsid w:val="005E70D1"/>
    <w:rsid w:val="005F3A46"/>
    <w:rsid w:val="005F4EAE"/>
    <w:rsid w:val="005F6282"/>
    <w:rsid w:val="00603811"/>
    <w:rsid w:val="00606DAB"/>
    <w:rsid w:val="006138B5"/>
    <w:rsid w:val="00625D5B"/>
    <w:rsid w:val="0063038A"/>
    <w:rsid w:val="006306E0"/>
    <w:rsid w:val="0063149C"/>
    <w:rsid w:val="006335C5"/>
    <w:rsid w:val="00635637"/>
    <w:rsid w:val="006379B3"/>
    <w:rsid w:val="006404C7"/>
    <w:rsid w:val="00642C9F"/>
    <w:rsid w:val="00664A60"/>
    <w:rsid w:val="00671B3F"/>
    <w:rsid w:val="00676955"/>
    <w:rsid w:val="00680FFD"/>
    <w:rsid w:val="00690041"/>
    <w:rsid w:val="00692879"/>
    <w:rsid w:val="00692F93"/>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234A4"/>
    <w:rsid w:val="00725313"/>
    <w:rsid w:val="007315B2"/>
    <w:rsid w:val="00733661"/>
    <w:rsid w:val="00735622"/>
    <w:rsid w:val="00741135"/>
    <w:rsid w:val="00741EFB"/>
    <w:rsid w:val="00742591"/>
    <w:rsid w:val="007478CF"/>
    <w:rsid w:val="007501A1"/>
    <w:rsid w:val="0075027C"/>
    <w:rsid w:val="00756BCC"/>
    <w:rsid w:val="00757446"/>
    <w:rsid w:val="00762D46"/>
    <w:rsid w:val="007737A1"/>
    <w:rsid w:val="007747E7"/>
    <w:rsid w:val="00787B97"/>
    <w:rsid w:val="007927B8"/>
    <w:rsid w:val="00795F6F"/>
    <w:rsid w:val="007A2292"/>
    <w:rsid w:val="007B3FFF"/>
    <w:rsid w:val="007B5865"/>
    <w:rsid w:val="007B6881"/>
    <w:rsid w:val="007C0DED"/>
    <w:rsid w:val="007C7E37"/>
    <w:rsid w:val="007D2599"/>
    <w:rsid w:val="007D2BAB"/>
    <w:rsid w:val="007E0A28"/>
    <w:rsid w:val="007E1B68"/>
    <w:rsid w:val="007E2083"/>
    <w:rsid w:val="007E30A4"/>
    <w:rsid w:val="007E3F37"/>
    <w:rsid w:val="007E6CF1"/>
    <w:rsid w:val="007F2417"/>
    <w:rsid w:val="007F2AC8"/>
    <w:rsid w:val="007F6EA1"/>
    <w:rsid w:val="007F6F05"/>
    <w:rsid w:val="00800BC2"/>
    <w:rsid w:val="00804A01"/>
    <w:rsid w:val="00805AA9"/>
    <w:rsid w:val="00805FB1"/>
    <w:rsid w:val="00806F13"/>
    <w:rsid w:val="0081500D"/>
    <w:rsid w:val="00816AC4"/>
    <w:rsid w:val="00820051"/>
    <w:rsid w:val="00820DFD"/>
    <w:rsid w:val="00823B26"/>
    <w:rsid w:val="008257B7"/>
    <w:rsid w:val="0083042C"/>
    <w:rsid w:val="0083301C"/>
    <w:rsid w:val="008423AD"/>
    <w:rsid w:val="00842ED1"/>
    <w:rsid w:val="0084534B"/>
    <w:rsid w:val="00851CCB"/>
    <w:rsid w:val="008559B9"/>
    <w:rsid w:val="00861C12"/>
    <w:rsid w:val="00865497"/>
    <w:rsid w:val="00865E79"/>
    <w:rsid w:val="00870B59"/>
    <w:rsid w:val="00880A6D"/>
    <w:rsid w:val="008915B0"/>
    <w:rsid w:val="008A166D"/>
    <w:rsid w:val="008A5830"/>
    <w:rsid w:val="008A77D6"/>
    <w:rsid w:val="008B2F69"/>
    <w:rsid w:val="008B403F"/>
    <w:rsid w:val="008C3AD6"/>
    <w:rsid w:val="008C44A1"/>
    <w:rsid w:val="008E0642"/>
    <w:rsid w:val="008E0CB8"/>
    <w:rsid w:val="008E553B"/>
    <w:rsid w:val="008F24EA"/>
    <w:rsid w:val="00900014"/>
    <w:rsid w:val="00900D7F"/>
    <w:rsid w:val="009012E6"/>
    <w:rsid w:val="00903F6C"/>
    <w:rsid w:val="00927214"/>
    <w:rsid w:val="00927C0C"/>
    <w:rsid w:val="00936858"/>
    <w:rsid w:val="00941740"/>
    <w:rsid w:val="00942EE3"/>
    <w:rsid w:val="00943C65"/>
    <w:rsid w:val="00952702"/>
    <w:rsid w:val="00956B6A"/>
    <w:rsid w:val="00963A6E"/>
    <w:rsid w:val="009664F4"/>
    <w:rsid w:val="009806EA"/>
    <w:rsid w:val="0098329F"/>
    <w:rsid w:val="00984E74"/>
    <w:rsid w:val="00992F51"/>
    <w:rsid w:val="009947FD"/>
    <w:rsid w:val="00997F11"/>
    <w:rsid w:val="009A7FF4"/>
    <w:rsid w:val="009B2153"/>
    <w:rsid w:val="009B41C2"/>
    <w:rsid w:val="009B6996"/>
    <w:rsid w:val="009C3744"/>
    <w:rsid w:val="009C6F08"/>
    <w:rsid w:val="009D7CF0"/>
    <w:rsid w:val="009E39EA"/>
    <w:rsid w:val="009E4D51"/>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53FD"/>
    <w:rsid w:val="00AA3430"/>
    <w:rsid w:val="00AA50A2"/>
    <w:rsid w:val="00AA5728"/>
    <w:rsid w:val="00AA728C"/>
    <w:rsid w:val="00AA75AE"/>
    <w:rsid w:val="00AB0318"/>
    <w:rsid w:val="00AB4454"/>
    <w:rsid w:val="00AB7131"/>
    <w:rsid w:val="00AB786A"/>
    <w:rsid w:val="00AD3B1F"/>
    <w:rsid w:val="00AD47AB"/>
    <w:rsid w:val="00AE0F76"/>
    <w:rsid w:val="00AE1993"/>
    <w:rsid w:val="00AE714E"/>
    <w:rsid w:val="00AF1F78"/>
    <w:rsid w:val="00AF30A8"/>
    <w:rsid w:val="00AF4CD5"/>
    <w:rsid w:val="00AF6017"/>
    <w:rsid w:val="00AF6468"/>
    <w:rsid w:val="00B01B4B"/>
    <w:rsid w:val="00B02CBF"/>
    <w:rsid w:val="00B05E26"/>
    <w:rsid w:val="00B13A63"/>
    <w:rsid w:val="00B14800"/>
    <w:rsid w:val="00B153B4"/>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A0418"/>
    <w:rsid w:val="00BA2659"/>
    <w:rsid w:val="00BA387C"/>
    <w:rsid w:val="00BA4173"/>
    <w:rsid w:val="00BA61A6"/>
    <w:rsid w:val="00BA6E52"/>
    <w:rsid w:val="00BB411A"/>
    <w:rsid w:val="00BB66DB"/>
    <w:rsid w:val="00BC005A"/>
    <w:rsid w:val="00BC1271"/>
    <w:rsid w:val="00BC598F"/>
    <w:rsid w:val="00BC7E80"/>
    <w:rsid w:val="00BD3872"/>
    <w:rsid w:val="00BD78CC"/>
    <w:rsid w:val="00BE7E3E"/>
    <w:rsid w:val="00BF01C7"/>
    <w:rsid w:val="00BF36EC"/>
    <w:rsid w:val="00BF689E"/>
    <w:rsid w:val="00BF782B"/>
    <w:rsid w:val="00C016E7"/>
    <w:rsid w:val="00C0184A"/>
    <w:rsid w:val="00C020E2"/>
    <w:rsid w:val="00C05A0A"/>
    <w:rsid w:val="00C07F7C"/>
    <w:rsid w:val="00C115E8"/>
    <w:rsid w:val="00C140FD"/>
    <w:rsid w:val="00C20AD1"/>
    <w:rsid w:val="00C25D34"/>
    <w:rsid w:val="00C333C9"/>
    <w:rsid w:val="00C33582"/>
    <w:rsid w:val="00C45B0A"/>
    <w:rsid w:val="00C5255B"/>
    <w:rsid w:val="00C5258E"/>
    <w:rsid w:val="00C54131"/>
    <w:rsid w:val="00C553EA"/>
    <w:rsid w:val="00C57933"/>
    <w:rsid w:val="00C62719"/>
    <w:rsid w:val="00C63BAA"/>
    <w:rsid w:val="00C64042"/>
    <w:rsid w:val="00C65A92"/>
    <w:rsid w:val="00C67512"/>
    <w:rsid w:val="00C70433"/>
    <w:rsid w:val="00C7322F"/>
    <w:rsid w:val="00C81147"/>
    <w:rsid w:val="00C92472"/>
    <w:rsid w:val="00C9447D"/>
    <w:rsid w:val="00CA484D"/>
    <w:rsid w:val="00CB189E"/>
    <w:rsid w:val="00CB2766"/>
    <w:rsid w:val="00CB303A"/>
    <w:rsid w:val="00CB5F80"/>
    <w:rsid w:val="00CC04C6"/>
    <w:rsid w:val="00CC1011"/>
    <w:rsid w:val="00CD2BF6"/>
    <w:rsid w:val="00CE4E00"/>
    <w:rsid w:val="00CE602B"/>
    <w:rsid w:val="00CE612E"/>
    <w:rsid w:val="00CF2E5A"/>
    <w:rsid w:val="00D01A97"/>
    <w:rsid w:val="00D05633"/>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6428"/>
    <w:rsid w:val="00DA17F0"/>
    <w:rsid w:val="00DA4C89"/>
    <w:rsid w:val="00DA6D4A"/>
    <w:rsid w:val="00DB0B7C"/>
    <w:rsid w:val="00DC23A7"/>
    <w:rsid w:val="00DC33AE"/>
    <w:rsid w:val="00DD392C"/>
    <w:rsid w:val="00DD3E75"/>
    <w:rsid w:val="00DD5018"/>
    <w:rsid w:val="00DD6A5A"/>
    <w:rsid w:val="00DE26D4"/>
    <w:rsid w:val="00DE7FA2"/>
    <w:rsid w:val="00DF0FEF"/>
    <w:rsid w:val="00DF60D4"/>
    <w:rsid w:val="00E0053B"/>
    <w:rsid w:val="00E04493"/>
    <w:rsid w:val="00E06802"/>
    <w:rsid w:val="00E1048B"/>
    <w:rsid w:val="00E11C75"/>
    <w:rsid w:val="00E1325D"/>
    <w:rsid w:val="00E20B81"/>
    <w:rsid w:val="00E20CF0"/>
    <w:rsid w:val="00E24F6C"/>
    <w:rsid w:val="00E32C69"/>
    <w:rsid w:val="00E33547"/>
    <w:rsid w:val="00E368EE"/>
    <w:rsid w:val="00E4706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E11B5"/>
    <w:rsid w:val="00EE1204"/>
    <w:rsid w:val="00EE4E83"/>
    <w:rsid w:val="00EE4FA1"/>
    <w:rsid w:val="00EE6012"/>
    <w:rsid w:val="00EE7CB4"/>
    <w:rsid w:val="00EF29F2"/>
    <w:rsid w:val="00EF7AA7"/>
    <w:rsid w:val="00F06247"/>
    <w:rsid w:val="00F06C25"/>
    <w:rsid w:val="00F07EBD"/>
    <w:rsid w:val="00F14FF3"/>
    <w:rsid w:val="00F15D28"/>
    <w:rsid w:val="00F21B62"/>
    <w:rsid w:val="00F23375"/>
    <w:rsid w:val="00F30F5C"/>
    <w:rsid w:val="00F329B4"/>
    <w:rsid w:val="00F46DB4"/>
    <w:rsid w:val="00F503A6"/>
    <w:rsid w:val="00F54ACC"/>
    <w:rsid w:val="00F6046D"/>
    <w:rsid w:val="00F63B3F"/>
    <w:rsid w:val="00F666E1"/>
    <w:rsid w:val="00F67857"/>
    <w:rsid w:val="00F80CB5"/>
    <w:rsid w:val="00F8286C"/>
    <w:rsid w:val="00F83E33"/>
    <w:rsid w:val="00FA5A4D"/>
    <w:rsid w:val="00FB3BD6"/>
    <w:rsid w:val="00FB4A10"/>
    <w:rsid w:val="00FB4B16"/>
    <w:rsid w:val="00FB7CE2"/>
    <w:rsid w:val="00FC0B77"/>
    <w:rsid w:val="00FC4EFE"/>
    <w:rsid w:val="00FC5E3E"/>
    <w:rsid w:val="00FC6572"/>
    <w:rsid w:val="00FD3C08"/>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fhammond3\Desktop\www.instructables.com" TargetMode="External"/><Relationship Id="rId18" Type="http://schemas.openxmlformats.org/officeDocument/2006/relationships/hyperlink" Target="file:///C:\Users\fhammond3\Desktop\www.mimugloves.com" TargetMode="External"/><Relationship Id="rId26" Type="http://schemas.openxmlformats.org/officeDocument/2006/relationships/hyperlink" Target="file:///C:\Users\fhammond3\Desktop\www.stretchsense.com" TargetMode="External"/><Relationship Id="rId39" Type="http://schemas.openxmlformats.org/officeDocument/2006/relationships/fontTable" Target="fontTable.xml"/><Relationship Id="rId21" Type="http://schemas.openxmlformats.org/officeDocument/2006/relationships/hyperlink" Target="https://pressureprofile.com/body-pressure-mapping/finger-tps" TargetMode="External"/><Relationship Id="rId34" Type="http://schemas.openxmlformats.org/officeDocument/2006/relationships/image" Target="media/image4.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www.instructables.com/Etextile-VR-Gloves-for-Vive-Tracker/" TargetMode="External"/><Relationship Id="rId20" Type="http://schemas.openxmlformats.org/officeDocument/2006/relationships/hyperlink" Target="file:///C:\Users\fhammond3\Desktop\www.peregrineglove.com" TargetMode="External"/><Relationship Id="rId29" Type="http://schemas.openxmlformats.org/officeDocument/2006/relationships/hyperlink" Target="file:///C:\Users\fhammond3\Desktop\www.instructable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file:///C:\Users\fhammond3\Desktop\www.captoglove.com" TargetMode="External"/><Relationship Id="rId24" Type="http://schemas.openxmlformats.org/officeDocument/2006/relationships/hyperlink" Target="https://www.senspro.cz/index_en.php" TargetMode="External"/><Relationship Id="rId32" Type="http://schemas.openxmlformats.org/officeDocument/2006/relationships/image" Target="media/image2.png"/><Relationship Id="rId37" Type="http://schemas.openxmlformats.org/officeDocument/2006/relationships/image" Target="media/image7.jpeg"/><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hyperlink" Target="file:///C:\Users\fhammond3\Desktop\www.instructables.com" TargetMode="External"/><Relationship Id="rId23" Type="http://schemas.openxmlformats.org/officeDocument/2006/relationships/hyperlink" Target="https://www.senseglove.com/nova/" TargetMode="External"/><Relationship Id="rId28" Type="http://schemas.openxmlformats.org/officeDocument/2006/relationships/hyperlink" Target="http://www.nexgenergo.com/ergonomics/nexglove.html" TargetMode="External"/><Relationship Id="rId36" Type="http://schemas.openxmlformats.org/officeDocument/2006/relationships/image" Target="media/image6.png"/><Relationship Id="rId10" Type="http://schemas.openxmlformats.org/officeDocument/2006/relationships/hyperlink" Target="https://bebopsensors.com/arvr/" TargetMode="External"/><Relationship Id="rId19" Type="http://schemas.openxmlformats.org/officeDocument/2006/relationships/hyperlink" Target="https://shop.neofect.com/products/neofect-smart-glove" TargetMode="External"/><Relationship Id="rId31"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5dt.com/5dt-data-glove-ultra/" TargetMode="External"/><Relationship Id="rId14" Type="http://schemas.openxmlformats.org/officeDocument/2006/relationships/hyperlink" Target="https://www.flexpoint.com/usbglovekit" TargetMode="External"/><Relationship Id="rId22" Type="http://schemas.openxmlformats.org/officeDocument/2006/relationships/hyperlink" Target="https://pressureprofile.com/body-pressure-mapping/tactile-glove" TargetMode="External"/><Relationship Id="rId27" Type="http://schemas.openxmlformats.org/officeDocument/2006/relationships/hyperlink" Target="file:///C:\Users\fhammond3\Desktop\www.boditrak.com" TargetMode="External"/><Relationship Id="rId30" Type="http://schemas.openxmlformats.org/officeDocument/2006/relationships/hyperlink" Target="file:///C:\Users\fhammond3\Desktop\www.proglove.com" TargetMode="External"/><Relationship Id="rId35" Type="http://schemas.openxmlformats.org/officeDocument/2006/relationships/image" Target="media/image5.jpe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file:///C:\Users\fhammond3\Desktop\www.instructables.com" TargetMode="External"/><Relationship Id="rId17" Type="http://schemas.openxmlformats.org/officeDocument/2006/relationships/hyperlink" Target="file:///C:\Users\fhammond3\Desktop\www.saintlukeskc.org" TargetMode="External"/><Relationship Id="rId25" Type="http://schemas.openxmlformats.org/officeDocument/2006/relationships/hyperlink" Target="https://www.instructables.com/Gesture-to-SpeechText-Converting-Glove/" TargetMode="External"/><Relationship Id="rId33" Type="http://schemas.openxmlformats.org/officeDocument/2006/relationships/image" Target="media/image3.jpeg"/><Relationship Id="rId3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39</Pages>
  <Words>51489</Words>
  <Characters>293490</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6</cp:revision>
  <cp:lastPrinted>2021-04-17T14:44:00Z</cp:lastPrinted>
  <dcterms:created xsi:type="dcterms:W3CDTF">2021-04-18T15:49:00Z</dcterms:created>
  <dcterms:modified xsi:type="dcterms:W3CDTF">2021-04-18T18:45:00Z</dcterms:modified>
</cp:coreProperties>
</file>