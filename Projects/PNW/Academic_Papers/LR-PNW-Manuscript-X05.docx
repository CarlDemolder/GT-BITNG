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 xml:space="preserve">Carl </w:t>
      </w:r>
      <w:proofErr w:type="spellStart"/>
      <w:r>
        <w:t>Demolder</w:t>
      </w:r>
      <w:r w:rsidR="00F14FF3" w:rsidRPr="00F14FF3">
        <w:rPr>
          <w:vertAlign w:val="superscript"/>
        </w:rPr>
        <w:t>a</w:t>
      </w:r>
      <w:proofErr w:type="spellEnd"/>
      <w:r>
        <w:t xml:space="preserve">, Alicia </w:t>
      </w:r>
      <w:proofErr w:type="spellStart"/>
      <w:r>
        <w:t>Molina</w:t>
      </w:r>
      <w:r w:rsidR="00F14FF3">
        <w:rPr>
          <w:vertAlign w:val="superscript"/>
        </w:rPr>
        <w:t>a</w:t>
      </w:r>
      <w:proofErr w:type="spellEnd"/>
      <w:r>
        <w:t xml:space="preserve">, Frank </w:t>
      </w:r>
      <w:proofErr w:type="spellStart"/>
      <w:proofErr w:type="gramStart"/>
      <w:r>
        <w:t>Hammond</w:t>
      </w:r>
      <w:r w:rsidR="00F14FF3" w:rsidRPr="00F14FF3">
        <w:rPr>
          <w:vertAlign w:val="superscript"/>
        </w:rPr>
        <w:t>d,</w:t>
      </w:r>
      <w:r w:rsidR="007315B2">
        <w:rPr>
          <w:vertAlign w:val="superscript"/>
        </w:rPr>
        <w:t>e</w:t>
      </w:r>
      <w:proofErr w:type="spellEnd"/>
      <w:proofErr w:type="gramEnd"/>
      <w:r>
        <w:t xml:space="preserve">, and </w:t>
      </w:r>
      <w:proofErr w:type="spellStart"/>
      <w:r>
        <w:t>Woon</w:t>
      </w:r>
      <w:proofErr w:type="spellEnd"/>
      <w:r>
        <w:t xml:space="preserve">-Hong </w:t>
      </w:r>
      <w:proofErr w:type="spellStart"/>
      <w:r>
        <w:t>Yeo</w:t>
      </w:r>
      <w:r w:rsidRPr="00F14FF3">
        <w:rPr>
          <w:vertAlign w:val="superscript"/>
        </w:rPr>
        <w:t>a,b,c</w:t>
      </w:r>
      <w:proofErr w:type="spellEnd"/>
      <w:r w:rsidRPr="00F14FF3">
        <w:rPr>
          <w:vertAlign w:val="superscript"/>
        </w:rPr>
        <w:t>,*</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5C17A1FF"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w:t>
      </w:r>
      <w:r w:rsidR="00515700">
        <w:t xml:space="preserve">can be </w:t>
      </w:r>
      <w:r w:rsidRPr="007315B2">
        <w:t>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w:t>
      </w:r>
      <w:r w:rsidR="00C5258E">
        <w:t>is combination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w:t>
      </w:r>
      <w:del w:id="0" w:author="Carl" w:date="2021-03-28T13:58:00Z">
        <w:r w:rsidR="005778EA" w:rsidDel="00553D34">
          <w:delText xml:space="preserve"> </w:delText>
        </w:r>
      </w:del>
      <w:ins w:id="1" w:author="Carl" w:date="2021-03-28T13:57:00Z">
        <w:r w:rsidR="00553D34">
          <w:t xml:space="preserve"> </w:t>
        </w:r>
      </w:ins>
      <w:ins w:id="2" w:author="Carl" w:date="2021-03-28T13:58:00Z">
        <w:r w:rsidR="00553D34">
          <w:t>T</w:t>
        </w:r>
      </w:ins>
      <w:ins w:id="3" w:author="Carl" w:date="2021-03-28T13:57:00Z">
        <w:r w:rsidR="00553D34" w:rsidRPr="00553D34">
          <w:t>his paper will focus on</w:t>
        </w:r>
      </w:ins>
      <w:ins w:id="4" w:author="Carl" w:date="2021-03-28T13:58:00Z">
        <w:r w:rsidR="00553D34">
          <w:t xml:space="preserve"> technologies use</w:t>
        </w:r>
      </w:ins>
      <w:ins w:id="5" w:author="Carl" w:date="2021-03-28T13:59:00Z">
        <w:r w:rsidR="00553D34">
          <w:t>d to develop</w:t>
        </w:r>
      </w:ins>
      <w:ins w:id="6" w:author="Carl" w:date="2021-03-28T13:57:00Z">
        <w:r w:rsidR="00553D34" w:rsidRPr="00553D34">
          <w:t xml:space="preserve"> pressure, strain, and temperature sensors</w:t>
        </w:r>
      </w:ins>
      <w:ins w:id="7" w:author="Carl" w:date="2021-03-28T13:59:00Z">
        <w:r w:rsidR="00553D34">
          <w:t xml:space="preserve"> that have been </w:t>
        </w:r>
      </w:ins>
      <w:ins w:id="8" w:author="Carl" w:date="2021-03-28T13:57:00Z">
        <w:r w:rsidR="00553D34" w:rsidRPr="00553D34">
          <w:t>mounted on a wearable sensing glove</w:t>
        </w:r>
      </w:ins>
      <w:ins w:id="9" w:author="Carl" w:date="2021-03-28T13:59:00Z">
        <w:r w:rsidR="00553D34">
          <w:t xml:space="preserve">. </w:t>
        </w:r>
      </w:ins>
      <w:r w:rsidR="005778EA">
        <w:t>Details of the mechanical, electrical, system architecture, and material properties are discussed</w:t>
      </w:r>
      <w:ins w:id="10" w:author="Carl" w:date="2021-03-28T13:59:00Z">
        <w:r w:rsidR="00553D34">
          <w:t xml:space="preserve"> in detail</w:t>
        </w:r>
      </w:ins>
      <w:del w:id="11" w:author="Carl" w:date="2021-03-28T13:55:00Z">
        <w:r w:rsidR="005778EA" w:rsidDel="00553D34">
          <w:delText xml:space="preserve"> regarding their application in healthcare, prosthetics, and rehabilitation</w:delText>
        </w:r>
      </w:del>
      <w:r w:rsidR="005778EA">
        <w:t>.</w:t>
      </w:r>
      <w:ins w:id="12" w:author="Carl" w:date="2021-03-28T13:55:00Z">
        <w:r w:rsidR="00553D34">
          <w:t xml:space="preserve"> </w:t>
        </w:r>
      </w:ins>
      <w:del w:id="13" w:author="Carl" w:date="2021-03-28T13:57:00Z">
        <w:r w:rsidR="005778EA" w:rsidDel="00553D34">
          <w:delText xml:space="preserve"> </w:delText>
        </w:r>
      </w:del>
      <w:r w:rsidR="00D60876">
        <w:t>T</w:t>
      </w:r>
      <w:r w:rsidR="005778EA">
        <w:t>he limitations of the current m</w:t>
      </w:r>
      <w:r w:rsidR="00D60876">
        <w:t>ethods</w:t>
      </w:r>
      <w:r w:rsidR="005778EA">
        <w:t xml:space="preserve"> and technologies are discussed, as well as the key challenges and the future direction of </w:t>
      </w:r>
      <w:r w:rsidR="00D60876">
        <w:t>these technologies.</w:t>
      </w:r>
      <w:r w:rsidR="005778EA">
        <w:t xml:space="preserv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83D75D8" w14:textId="776D6652" w:rsidR="00E63869"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w:t>
      </w:r>
      <w:r w:rsidR="002D0B16">
        <w:t xml:space="preserve">build </w:t>
      </w:r>
      <w:r w:rsidR="00430DDC">
        <w:t>wearable devices to measure, enhance, and improve the interaction</w:t>
      </w:r>
      <w:r w:rsidR="002D0B16">
        <w:t>s</w:t>
      </w:r>
      <w:r w:rsidR="00430DDC">
        <w:t xml:space="preserve">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E63869">
        <w:t>For that reason, researchers have developed</w:t>
      </w:r>
      <w:r w:rsidR="009C6F08">
        <w:t xml:space="preserve"> a</w:t>
      </w:r>
      <w:r w:rsidR="00F15D28">
        <w:t xml:space="preserve"> wearable sensing glove</w:t>
      </w:r>
      <w:r w:rsidR="00083017">
        <w:t xml:space="preserve"> (WSG)</w:t>
      </w:r>
      <w:r w:rsidR="00E63869">
        <w:t>, which</w:t>
      </w:r>
      <w:r w:rsidR="002D0B16">
        <w:t xml:space="preserve"> </w:t>
      </w:r>
      <w:r w:rsidR="00D300C1">
        <w:t xml:space="preserve">is a wearable device worn on the hand that includes sensors to measure the interaction between our hands and the surrounding environment. </w:t>
      </w:r>
      <w:r w:rsidR="00E63869">
        <w:t>A</w:t>
      </w:r>
      <w:r w:rsidR="00D300C1">
        <w:t xml:space="preserve"> </w:t>
      </w:r>
      <w:r w:rsidR="00083017">
        <w:t>WSG</w:t>
      </w:r>
      <w:r w:rsidR="00E63869">
        <w:t xml:space="preserve"> can utilize a sensor</w:t>
      </w:r>
      <w:r w:rsidR="00D300C1">
        <w:t xml:space="preserve"> to measure some of the following</w:t>
      </w:r>
      <w:ins w:id="14" w:author="Carl" w:date="2021-03-28T14:32:00Z">
        <w:r w:rsidR="00E368EE">
          <w:t>, but not limited to,</w:t>
        </w:r>
      </w:ins>
      <w:r w:rsidR="00D300C1">
        <w:t xml:space="preserve"> parameters: motion, position, temperature, pressure, contact, </w:t>
      </w:r>
      <w:r w:rsidR="0003610C">
        <w:t>relative finger location</w:t>
      </w:r>
      <w:r w:rsidR="00E63869">
        <w:t>, and various other variables</w:t>
      </w:r>
      <w:r w:rsidR="0003610C">
        <w:t xml:space="preserve">. </w:t>
      </w:r>
    </w:p>
    <w:p w14:paraId="342175BE" w14:textId="77777777" w:rsidR="00E63869" w:rsidRDefault="00E63869" w:rsidP="00595DB3">
      <w:pPr>
        <w:spacing w:after="0" w:line="240" w:lineRule="auto"/>
        <w:contextualSpacing/>
      </w:pPr>
    </w:p>
    <w:p w14:paraId="4FCB1BEC" w14:textId="46E8E241" w:rsidR="00E06802" w:rsidRDefault="009C6F08" w:rsidP="00172642">
      <w:pPr>
        <w:spacing w:after="0" w:line="240" w:lineRule="auto"/>
        <w:contextualSpacing/>
        <w:rPr>
          <w:ins w:id="15" w:author="Carl" w:date="2021-03-28T17:37:00Z"/>
        </w:rPr>
      </w:pPr>
      <w:r>
        <w:t>N</w:t>
      </w:r>
      <w:r w:rsidRPr="009C6F08">
        <w:t>umerous applications have arisen</w:t>
      </w:r>
      <w:r>
        <w:t xml:space="preserve"> over the past thirty years</w:t>
      </w:r>
      <w:r w:rsidRPr="009C6F08">
        <w:t xml:space="preserve"> that require the use of a </w:t>
      </w:r>
      <w:r w:rsidR="00083017">
        <w:t>WSG</w:t>
      </w:r>
      <w:ins w:id="16" w:author="Carl" w:date="2021-03-28T14:48:00Z">
        <w:r w:rsidR="005A3DF4">
          <w:t xml:space="preserve">: </w:t>
        </w:r>
      </w:ins>
      <w:ins w:id="17" w:author="Carl" w:date="2021-03-28T14:34:00Z">
        <w:r w:rsidR="00E368EE">
          <w:t xml:space="preserve">virtual reality applications, </w:t>
        </w:r>
      </w:ins>
      <w:ins w:id="18" w:author="Carl" w:date="2021-03-28T14:40:00Z">
        <w:r w:rsidR="00E368EE">
          <w:t>sign language detection</w:t>
        </w:r>
      </w:ins>
      <w:ins w:id="19" w:author="Carl" w:date="2021-03-28T14:41:00Z">
        <w:r w:rsidR="00E368EE">
          <w:t xml:space="preserve"> and digitization</w:t>
        </w:r>
      </w:ins>
      <w:ins w:id="20" w:author="Carl" w:date="2021-03-28T14:37:00Z">
        <w:r w:rsidR="00E368EE">
          <w:t xml:space="preserve">, and </w:t>
        </w:r>
      </w:ins>
      <w:ins w:id="21" w:author="Carl" w:date="2021-03-28T14:41:00Z">
        <w:r w:rsidR="00E368EE">
          <w:t>healthcare diagnostics</w:t>
        </w:r>
      </w:ins>
      <w:r w:rsidR="00250C7B">
        <w:t xml:space="preserve"> </w:t>
      </w:r>
      <w:r w:rsidR="00250C7B">
        <w:fldChar w:fldCharType="begin"/>
      </w:r>
      <w:r w:rsidR="00250C7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fldChar w:fldCharType="separate"/>
      </w:r>
      <w:r w:rsidR="00250C7B">
        <w:rPr>
          <w:noProof/>
        </w:rPr>
        <w:t>(Dipietro et al. 2008)</w:t>
      </w:r>
      <w:r w:rsidR="00250C7B">
        <w:fldChar w:fldCharType="end"/>
      </w:r>
      <w:r w:rsidR="00250C7B">
        <w:t>.</w:t>
      </w:r>
      <w:r w:rsidR="00E63869">
        <w:t xml:space="preserve"> </w:t>
      </w:r>
      <w:ins w:id="22" w:author="Carl" w:date="2021-03-28T14:48:00Z">
        <w:r w:rsidR="005A3DF4">
          <w:t>T</w:t>
        </w:r>
      </w:ins>
      <w:ins w:id="23" w:author="Carl" w:date="2021-03-28T14:45:00Z">
        <w:r w:rsidR="005A3DF4">
          <w:t xml:space="preserve">here are commercial </w:t>
        </w:r>
      </w:ins>
      <w:ins w:id="24" w:author="Carl" w:date="2021-03-28T14:48:00Z">
        <w:r w:rsidR="005A3DF4">
          <w:t>WSGs on the market today that</w:t>
        </w:r>
      </w:ins>
      <w:ins w:id="25" w:author="Carl" w:date="2021-03-28T14:58:00Z">
        <w:r w:rsidR="00FB3BD6">
          <w:t xml:space="preserve"> are designed for</w:t>
        </w:r>
      </w:ins>
      <w:ins w:id="26" w:author="Carl" w:date="2021-03-28T14:56:00Z">
        <w:r w:rsidR="00F6046D">
          <w:t xml:space="preserve"> </w:t>
        </w:r>
      </w:ins>
      <w:ins w:id="27" w:author="Carl" w:date="2021-03-28T14:52:00Z">
        <w:r w:rsidR="00F6046D">
          <w:t xml:space="preserve">these applications </w:t>
        </w:r>
      </w:ins>
      <w:ins w:id="28" w:author="Carl" w:date="2021-03-28T15:12:00Z">
        <w:r w:rsidR="002E2383">
          <w:t xml:space="preserve">and this commercial availability </w:t>
        </w:r>
      </w:ins>
      <w:ins w:id="29" w:author="Carl" w:date="2021-03-28T14:52:00Z">
        <w:r w:rsidR="00F6046D">
          <w:t>demonstrates</w:t>
        </w:r>
      </w:ins>
      <w:ins w:id="30" w:author="Carl" w:date="2021-03-28T14:45:00Z">
        <w:r w:rsidR="005A3DF4">
          <w:t xml:space="preserve"> the maturity </w:t>
        </w:r>
      </w:ins>
      <w:ins w:id="31" w:author="Carl" w:date="2021-03-28T14:46:00Z">
        <w:r w:rsidR="005A3DF4">
          <w:t xml:space="preserve">of WSGs for </w:t>
        </w:r>
      </w:ins>
      <w:ins w:id="32" w:author="Carl" w:date="2021-03-28T14:52:00Z">
        <w:r w:rsidR="00F6046D">
          <w:t>certain</w:t>
        </w:r>
      </w:ins>
      <w:ins w:id="33" w:author="Carl" w:date="2021-03-28T14:46:00Z">
        <w:r w:rsidR="005A3DF4">
          <w:t xml:space="preserve"> </w:t>
        </w:r>
      </w:ins>
      <w:ins w:id="34" w:author="Carl" w:date="2021-03-28T14:45:00Z">
        <w:r w:rsidR="005A3DF4">
          <w:t>applications</w:t>
        </w:r>
      </w:ins>
      <w:ins w:id="35" w:author="Carl" w:date="2021-03-28T14:46:00Z">
        <w:r w:rsidR="005A3DF4">
          <w:t xml:space="preserve">. </w:t>
        </w:r>
      </w:ins>
      <w:commentRangeStart w:id="36"/>
      <w:del w:id="37" w:author="Carl" w:date="2021-03-28T15:02:00Z">
        <w:r w:rsidR="00984E74" w:rsidDel="00FB3BD6">
          <w:delText>However</w:delText>
        </w:r>
      </w:del>
      <w:commentRangeEnd w:id="36"/>
      <w:ins w:id="38" w:author="Carl" w:date="2021-03-28T15:02:00Z">
        <w:r w:rsidR="00FB3BD6">
          <w:t>However,</w:t>
        </w:r>
      </w:ins>
      <w:r w:rsidR="00DF60D4">
        <w:rPr>
          <w:rStyle w:val="CommentReference"/>
        </w:rPr>
        <w:commentReference w:id="36"/>
      </w:r>
      <w:del w:id="39" w:author="Carl" w:date="2021-03-28T15:02:00Z">
        <w:r w:rsidR="00984E74" w:rsidDel="00FB3BD6">
          <w:delText>,</w:delText>
        </w:r>
      </w:del>
      <w:r w:rsidR="00984E74">
        <w:t xml:space="preserve"> </w:t>
      </w:r>
      <w:r w:rsidR="00E63869">
        <w:t>there is a large</w:t>
      </w:r>
      <w:ins w:id="40" w:author="Carl" w:date="2021-03-28T14:58:00Z">
        <w:r w:rsidR="00FB3BD6">
          <w:t>,</w:t>
        </w:r>
      </w:ins>
      <w:del w:id="41" w:author="Carl" w:date="2021-03-28T14:58:00Z">
        <w:r w:rsidR="00E63869" w:rsidDel="00FB3BD6">
          <w:delText xml:space="preserve"> and</w:delText>
        </w:r>
      </w:del>
      <w:r w:rsidR="00984E74">
        <w:t xml:space="preserve"> growing</w:t>
      </w:r>
      <w:ins w:id="42" w:author="Carl" w:date="2021-03-28T14:58:00Z">
        <w:r w:rsidR="00FB3BD6">
          <w:t>, and unmet</w:t>
        </w:r>
      </w:ins>
      <w:r w:rsidR="00984E74">
        <w:t xml:space="preserve"> need for a device </w:t>
      </w:r>
      <w:r w:rsidR="004F76E2">
        <w:t>to</w:t>
      </w:r>
      <w:r w:rsidR="00984E74">
        <w:t xml:space="preserve"> transfer</w:t>
      </w:r>
      <w:del w:id="43" w:author="Carl" w:date="2021-03-28T14:56:00Z">
        <w:r w:rsidR="00347467" w:rsidDel="00F6046D">
          <w:delText xml:space="preserve"> or </w:delText>
        </w:r>
        <w:commentRangeStart w:id="44"/>
        <w:r w:rsidR="00347467" w:rsidDel="00F6046D">
          <w:delText>replicate</w:delText>
        </w:r>
      </w:del>
      <w:commentRangeEnd w:id="44"/>
      <w:r w:rsidR="008A166D">
        <w:rPr>
          <w:rStyle w:val="CommentReference"/>
        </w:rPr>
        <w:commentReference w:id="44"/>
      </w:r>
      <w:r w:rsidR="00984E74">
        <w:t xml:space="preserve"> the sensory information </w:t>
      </w:r>
      <w:r w:rsidR="00E63869">
        <w:t xml:space="preserve">read </w:t>
      </w:r>
      <w:r w:rsidR="00984E74">
        <w:t xml:space="preserve">from </w:t>
      </w:r>
      <w:r w:rsidR="004F76E2">
        <w:t>the</w:t>
      </w:r>
      <w:r w:rsidR="00E63869">
        <w:t xml:space="preserve"> sensors on the</w:t>
      </w:r>
      <w:r w:rsidR="004F76E2">
        <w:t xml:space="preserve"> </w:t>
      </w:r>
      <w:r w:rsidR="00083017">
        <w:t>WSG</w:t>
      </w:r>
      <w:r w:rsidR="00984E74">
        <w:t xml:space="preserve"> </w:t>
      </w:r>
      <w:ins w:id="45" w:author="Carl" w:date="2021-03-28T15:40:00Z">
        <w:r w:rsidR="00B74DE1">
          <w:t xml:space="preserve">and provide feedback </w:t>
        </w:r>
      </w:ins>
      <w:ins w:id="46" w:author="Carl" w:date="2021-03-28T17:35:00Z">
        <w:r w:rsidR="00E06802">
          <w:t xml:space="preserve">to the user </w:t>
        </w:r>
      </w:ins>
      <w:del w:id="47" w:author="Carl" w:date="2021-03-28T15:40:00Z">
        <w:r w:rsidR="00984E74" w:rsidDel="00B74DE1">
          <w:delText>to</w:delText>
        </w:r>
      </w:del>
      <w:ins w:id="48" w:author="Carl" w:date="2021-03-28T15:40:00Z">
        <w:r w:rsidR="00B74DE1">
          <w:t>on</w:t>
        </w:r>
      </w:ins>
      <w:r w:rsidR="00984E74">
        <w:t xml:space="preserve"> another part of the body.</w:t>
      </w:r>
      <w:r w:rsidR="004F76E2">
        <w:t xml:space="preserve"> </w:t>
      </w:r>
      <w:ins w:id="49" w:author="Carl" w:date="2021-03-28T15:15:00Z">
        <w:r w:rsidR="00471196">
          <w:t>Th</w:t>
        </w:r>
      </w:ins>
      <w:ins w:id="50" w:author="Carl" w:date="2021-03-28T15:17:00Z">
        <w:r w:rsidR="00471196">
          <w:t>e</w:t>
        </w:r>
      </w:ins>
      <w:ins w:id="51" w:author="Carl" w:date="2021-03-28T15:15:00Z">
        <w:r w:rsidR="00471196">
          <w:t xml:space="preserve"> need</w:t>
        </w:r>
      </w:ins>
      <w:ins w:id="52" w:author="Carl" w:date="2021-03-28T15:17:00Z">
        <w:r w:rsidR="00471196">
          <w:t xml:space="preserve"> for</w:t>
        </w:r>
      </w:ins>
      <w:ins w:id="53" w:author="Carl" w:date="2021-03-28T15:47:00Z">
        <w:r w:rsidR="0031098E">
          <w:t xml:space="preserve"> this device</w:t>
        </w:r>
      </w:ins>
      <w:ins w:id="54" w:author="Carl" w:date="2021-03-28T15:16:00Z">
        <w:r w:rsidR="00471196">
          <w:t xml:space="preserve"> </w:t>
        </w:r>
      </w:ins>
      <w:del w:id="55" w:author="Carl" w:date="2021-03-28T15:16:00Z">
        <w:r w:rsidR="004F76E2" w:rsidDel="00471196">
          <w:delText>The need for th</w:delText>
        </w:r>
        <w:r w:rsidR="00E63869" w:rsidDel="00471196">
          <w:delText>is</w:delText>
        </w:r>
        <w:r w:rsidR="004F76E2" w:rsidDel="00471196">
          <w:delText xml:space="preserve"> device</w:delText>
        </w:r>
        <w:r w:rsidR="003B5C14" w:rsidDel="00471196">
          <w:delText>,</w:delText>
        </w:r>
        <w:r w:rsidR="00E63869" w:rsidDel="00471196">
          <w:delText xml:space="preserve"> used in conjunction with a </w:delText>
        </w:r>
        <w:r w:rsidR="00083017" w:rsidDel="00471196">
          <w:delText>WSG</w:delText>
        </w:r>
      </w:del>
      <w:del w:id="56" w:author="Carl" w:date="2021-03-28T15:11:00Z">
        <w:r w:rsidR="00E63869" w:rsidDel="002E2383">
          <w:delText>s</w:delText>
        </w:r>
      </w:del>
      <w:del w:id="57" w:author="Carl" w:date="2021-03-28T15:16:00Z">
        <w:r w:rsidR="003B5C14" w:rsidDel="00471196">
          <w:delText>,</w:delText>
        </w:r>
        <w:r w:rsidR="004F76E2" w:rsidDel="00471196">
          <w:delText xml:space="preserve"> </w:delText>
        </w:r>
      </w:del>
      <w:r w:rsidR="004F76E2">
        <w:t xml:space="preserve">arises from </w:t>
      </w:r>
      <w:ins w:id="58" w:author="Carl" w:date="2021-03-28T15:19:00Z">
        <w:r w:rsidR="00471196">
          <w:t xml:space="preserve">the problems </w:t>
        </w:r>
      </w:ins>
      <w:r w:rsidR="004F76E2">
        <w:t>users</w:t>
      </w:r>
      <w:ins w:id="59" w:author="Carl" w:date="2021-03-28T15:20:00Z">
        <w:r w:rsidR="00471196">
          <w:t xml:space="preserve">, </w:t>
        </w:r>
      </w:ins>
      <w:del w:id="60" w:author="Carl" w:date="2021-03-28T15:20:00Z">
        <w:r w:rsidR="004F76E2" w:rsidDel="00471196">
          <w:delText xml:space="preserve"> </w:delText>
        </w:r>
      </w:del>
      <w:r w:rsidR="004F76E2">
        <w:t>who have a form of sensory impairment</w:t>
      </w:r>
      <w:ins w:id="61" w:author="Carl" w:date="2021-03-28T15:20:00Z">
        <w:r w:rsidR="00471196">
          <w:t>, face.</w:t>
        </w:r>
      </w:ins>
      <w:del w:id="62" w:author="Yun Soung Kim" w:date="2021-03-18T20:06:00Z">
        <w:r w:rsidR="004F76E2" w:rsidDel="001C1B7A">
          <w:delText xml:space="preserve">. </w:delText>
        </w:r>
        <w:r w:rsidR="004F76E2" w:rsidRPr="004F76E2" w:rsidDel="001C1B7A">
          <w:delText xml:space="preserve">Sensory impairment </w:delText>
        </w:r>
      </w:del>
      <w:ins w:id="63" w:author="Yun Soung Kim" w:date="2021-03-18T20:06:00Z">
        <w:del w:id="64" w:author="Carl" w:date="2021-03-28T15:20:00Z">
          <w:r w:rsidR="001C1B7A" w:rsidDel="00471196">
            <w:delText>,</w:delText>
          </w:r>
        </w:del>
        <w:r w:rsidR="001C1B7A">
          <w:t xml:space="preserve"> </w:t>
        </w:r>
      </w:ins>
      <w:ins w:id="65" w:author="Carl" w:date="2021-03-28T15:21:00Z">
        <w:r w:rsidR="00471196">
          <w:t>S</w:t>
        </w:r>
      </w:ins>
      <w:ins w:id="66" w:author="Carl" w:date="2021-03-28T15:20:00Z">
        <w:r w:rsidR="00471196">
          <w:t>ensor</w:t>
        </w:r>
      </w:ins>
      <w:ins w:id="67" w:author="Carl" w:date="2021-03-28T15:21:00Z">
        <w:r w:rsidR="00471196">
          <w:t>y impairment</w:t>
        </w:r>
      </w:ins>
      <w:ins w:id="68" w:author="Carl" w:date="2021-03-28T15:22:00Z">
        <w:r w:rsidR="00471196">
          <w:t xml:space="preserve"> </w:t>
        </w:r>
      </w:ins>
      <w:r w:rsidR="00A12772">
        <w:t xml:space="preserve">is “when one of your senses; sight, hearing, smell, touch, taste, and spatial awareness, is no longer normal </w:t>
      </w:r>
      <w:r w:rsidR="00A12772">
        <w:fldChar w:fldCharType="begin"/>
      </w:r>
      <w:r w:rsidR="0075027C">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fldChar w:fldCharType="separate"/>
      </w:r>
      <w:r w:rsidR="00A12772">
        <w:rPr>
          <w:noProof/>
        </w:rPr>
        <w:t>(Guide 2021)</w:t>
      </w:r>
      <w:r w:rsidR="00A12772">
        <w:fldChar w:fldCharType="end"/>
      </w:r>
      <w:ins w:id="69" w:author="Carl" w:date="2021-03-28T15:29:00Z">
        <w:r w:rsidR="00F63B3F">
          <w:t>.</w:t>
        </w:r>
      </w:ins>
      <w:r w:rsidR="00A12772">
        <w:t>”</w:t>
      </w:r>
      <w:ins w:id="70" w:author="Carl" w:date="2021-03-28T15:29:00Z">
        <w:r w:rsidR="00F63B3F">
          <w:t xml:space="preserve"> Sensory impairment </w:t>
        </w:r>
      </w:ins>
      <w:ins w:id="71" w:author="Yun Soung Kim" w:date="2021-03-18T20:06:00Z">
        <w:del w:id="72" w:author="Carl" w:date="2021-03-28T15:29:00Z">
          <w:r w:rsidR="001C1B7A" w:rsidDel="00F63B3F">
            <w:delText xml:space="preserve">which </w:delText>
          </w:r>
        </w:del>
      </w:ins>
      <w:r w:rsidR="004F76E2" w:rsidRPr="004F76E2">
        <w:t xml:space="preserve">is a symptom of </w:t>
      </w:r>
      <w:ins w:id="73" w:author="Carl" w:date="2021-03-28T15:29:00Z">
        <w:r w:rsidR="00F63B3F">
          <w:t xml:space="preserve">a </w:t>
        </w:r>
      </w:ins>
      <w:del w:id="74" w:author="Yun Soung Kim" w:date="2021-03-18T20:07:00Z">
        <w:r w:rsidR="004F76E2" w:rsidRPr="004F76E2" w:rsidDel="001C1B7A">
          <w:delText xml:space="preserve">a </w:delText>
        </w:r>
      </w:del>
      <w:r w:rsidR="004F76E2" w:rsidRPr="004F76E2">
        <w:t>variety of neurological conditions</w:t>
      </w:r>
      <w:ins w:id="75" w:author="Carl" w:date="2021-03-28T15:29:00Z">
        <w:r w:rsidR="00F63B3F">
          <w:t>,</w:t>
        </w:r>
      </w:ins>
      <w:r w:rsidR="004F76E2" w:rsidRPr="004F76E2">
        <w:t xml:space="preserve"> such as spinal cord injuries (SCI), cerebral palsy, peripheral neuropathy, sclerosis, and diabetes.</w:t>
      </w:r>
      <w:r w:rsidR="00E06802">
        <w:t xml:space="preserve"> </w:t>
      </w:r>
      <w:del w:id="76" w:author="Carl" w:date="2021-03-28T15:32:00Z">
        <w:r w:rsidR="004F76E2" w:rsidDel="00F63B3F">
          <w:delText>Additionally,</w:delText>
        </w:r>
      </w:del>
      <w:del w:id="77" w:author="Carl" w:date="2021-03-28T17:34:00Z">
        <w:r w:rsidR="004F76E2" w:rsidDel="00E06802">
          <w:delText xml:space="preserve"> </w:delText>
        </w:r>
        <w:r w:rsidR="003B5C14" w:rsidDel="00E06802">
          <w:delText>individuals with a prosthetic</w:delText>
        </w:r>
      </w:del>
      <w:del w:id="78" w:author="Carl" w:date="2021-03-28T15:36:00Z">
        <w:r w:rsidR="003B5C14" w:rsidDel="00B74DE1">
          <w:delText xml:space="preserve"> who have had a limb amputation </w:delText>
        </w:r>
        <w:r w:rsidR="004F76E2" w:rsidRPr="004F76E2" w:rsidDel="00B74DE1">
          <w:delText>face a similar issue</w:delText>
        </w:r>
        <w:r w:rsidR="003B5C14" w:rsidDel="00B74DE1">
          <w:delText xml:space="preserve"> as those with a form of sensory impairment</w:delText>
        </w:r>
        <w:r w:rsidR="00787B97" w:rsidDel="00B74DE1">
          <w:delText>;</w:delText>
        </w:r>
        <w:r w:rsidR="003B5C14" w:rsidDel="00B74DE1">
          <w:delText xml:space="preserve"> </w:delText>
        </w:r>
      </w:del>
      <w:del w:id="79" w:author="Carl" w:date="2021-03-28T17:34:00Z">
        <w:r w:rsidR="003B5C14" w:rsidDel="00E06802">
          <w:delText>they are</w:delText>
        </w:r>
        <w:r w:rsidR="004F76E2" w:rsidRPr="004F76E2" w:rsidDel="00E06802">
          <w:delText xml:space="preserve"> </w:delText>
        </w:r>
        <w:r w:rsidR="004F76E2" w:rsidDel="00E06802">
          <w:delText>currently</w:delText>
        </w:r>
        <w:r w:rsidR="004F76E2" w:rsidRPr="004F76E2" w:rsidDel="00E06802">
          <w:delText xml:space="preserve"> unable to sense or feel</w:delText>
        </w:r>
        <w:r w:rsidR="00787B97" w:rsidDel="00E06802">
          <w:delText xml:space="preserve"> using their prosthetic</w:delText>
        </w:r>
        <w:r w:rsidR="004F76E2" w:rsidRPr="004F76E2" w:rsidDel="00E06802">
          <w:delText>. The lack of tactile, proprioceptive, and temperature feedback from a limb (whether human or artificial) often leads to a feeling of disembodiment</w:delText>
        </w:r>
      </w:del>
      <w:del w:id="80" w:author="Carl" w:date="2021-03-28T15:42:00Z">
        <w:r w:rsidR="004F76E2" w:rsidRPr="004F76E2" w:rsidDel="00B74DE1">
          <w:delText xml:space="preserve"> over the limb</w:delText>
        </w:r>
      </w:del>
      <w:del w:id="81" w:author="Carl" w:date="2021-03-28T17:34:00Z">
        <w:r w:rsidR="00787B97" w:rsidDel="00E06802">
          <w:delText>. This</w:delText>
        </w:r>
        <w:r w:rsidR="004F76E2" w:rsidRPr="004F76E2" w:rsidDel="00E06802">
          <w:delText xml:space="preserve"> result</w:delText>
        </w:r>
        <w:r w:rsidR="00787B97" w:rsidDel="00E06802">
          <w:delText>s</w:delText>
        </w:r>
        <w:r w:rsidR="004F76E2" w:rsidRPr="004F76E2" w:rsidDel="00E06802">
          <w:delText xml:space="preserve"> in</w:delText>
        </w:r>
        <w:r w:rsidR="000864E2" w:rsidDel="00E06802">
          <w:delText xml:space="preserve"> the</w:delText>
        </w:r>
        <w:r w:rsidR="004F76E2" w:rsidRPr="004F76E2" w:rsidDel="00E06802">
          <w:delText xml:space="preserve"> reduced use of the limb or reje</w:delText>
        </w:r>
        <w:r w:rsidR="004F76E2" w:rsidDel="00E06802">
          <w:delText>ction of the prosthetic all together</w:delText>
        </w:r>
        <w:r w:rsidR="004F76E2" w:rsidRPr="004F76E2" w:rsidDel="00E06802">
          <w:delText xml:space="preserve"> </w:delText>
        </w:r>
        <w:r w:rsidR="004F76E2" w:rsidRPr="002D0B16" w:rsidDel="00E06802">
          <w:rPr>
            <w:highlight w:val="red"/>
          </w:rPr>
          <w:delText>[Design and evaluation of a sensory..</w:delText>
        </w:r>
      </w:del>
      <w:ins w:id="82" w:author="Carl" w:date="2021-03-28T17:32:00Z">
        <w:r w:rsidR="00E06802">
          <w:t xml:space="preserve">Sensory impairment can have </w:t>
        </w:r>
      </w:ins>
      <w:ins w:id="83" w:author="Carl" w:date="2021-03-28T17:33:00Z">
        <w:r w:rsidR="00E06802">
          <w:t>drastic consequences for users</w:t>
        </w:r>
      </w:ins>
      <w:r w:rsidR="00250030">
        <w:t xml:space="preserve"> as it increases the likelihood for injury</w:t>
      </w:r>
      <w:ins w:id="84" w:author="Carl" w:date="2021-03-28T17:33:00Z">
        <w:r w:rsidR="00E06802">
          <w:t>.</w:t>
        </w:r>
      </w:ins>
      <w:ins w:id="85" w:author="Carl" w:date="2021-03-28T17:31:00Z">
        <w:r w:rsidR="00692879">
          <w:t xml:space="preserve"> </w:t>
        </w:r>
      </w:ins>
      <w:r w:rsidR="00250030">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fldChar w:fldCharType="begin"/>
      </w:r>
      <w:r w:rsidR="0075027C">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fldChar w:fldCharType="separate"/>
      </w:r>
      <w:r w:rsidR="00250030">
        <w:rPr>
          <w:noProof/>
        </w:rPr>
        <w:t>(Luke's 2021)</w:t>
      </w:r>
      <w:r w:rsidR="00250030">
        <w:fldChar w:fldCharType="end"/>
      </w:r>
      <w:ins w:id="86" w:author="Carl" w:date="2021-03-28T15:58:00Z">
        <w:r w:rsidR="00C25D34">
          <w:t>.</w:t>
        </w:r>
      </w:ins>
      <w:r w:rsidR="00250030">
        <w:t>”</w:t>
      </w:r>
      <w:ins w:id="87" w:author="Carl" w:date="2021-03-28T15:58:00Z">
        <w:r w:rsidR="00C25D34">
          <w:t xml:space="preserve"> </w:t>
        </w:r>
      </w:ins>
      <w:ins w:id="88" w:author="Carl" w:date="2021-03-28T17:36:00Z">
        <w:r w:rsidR="00E06802">
          <w:t>Y</w:t>
        </w:r>
      </w:ins>
      <w:ins w:id="89" w:author="Carl" w:date="2021-03-28T16:01:00Z">
        <w:r w:rsidR="00C25D34">
          <w:t xml:space="preserve">oung children, toddlers, and babies </w:t>
        </w:r>
      </w:ins>
      <w:ins w:id="90" w:author="Carl" w:date="2021-03-28T17:36:00Z">
        <w:r w:rsidR="00E06802">
          <w:t>specifically</w:t>
        </w:r>
      </w:ins>
      <w:ins w:id="91" w:author="Carl" w:date="2021-03-28T16:01:00Z">
        <w:r w:rsidR="00C25D34">
          <w:t xml:space="preserve"> struggle with sensory impairment as </w:t>
        </w:r>
      </w:ins>
      <w:ins w:id="92" w:author="Carl" w:date="2021-03-28T17:36:00Z">
        <w:r w:rsidR="00E06802">
          <w:t xml:space="preserve">it </w:t>
        </w:r>
      </w:ins>
      <w:ins w:id="93" w:author="Carl" w:date="2021-03-28T17:37:00Z">
        <w:r w:rsidR="00E06802">
          <w:t>severely stunts their</w:t>
        </w:r>
      </w:ins>
      <w:ins w:id="94" w:author="Carl" w:date="2021-03-28T16:01:00Z">
        <w:r w:rsidR="00C25D34">
          <w:t xml:space="preserve"> </w:t>
        </w:r>
      </w:ins>
      <w:ins w:id="95" w:author="Carl" w:date="2021-03-28T17:21:00Z">
        <w:r w:rsidR="00F8286C">
          <w:t xml:space="preserve">early childhood </w:t>
        </w:r>
      </w:ins>
      <w:ins w:id="96" w:author="Carl" w:date="2021-03-28T16:01:00Z">
        <w:r w:rsidR="00C25D34">
          <w:t>development</w:t>
        </w:r>
      </w:ins>
      <w:ins w:id="97" w:author="Carl" w:date="2021-03-28T16:07:00Z">
        <w:r w:rsidR="00AA75AE">
          <w:t xml:space="preserve">. </w:t>
        </w:r>
      </w:ins>
      <w:ins w:id="98" w:author="Carl" w:date="2021-03-28T17:37:00Z">
        <w:r w:rsidR="00E06802">
          <w:t xml:space="preserve">Some </w:t>
        </w:r>
      </w:ins>
      <w:ins w:id="99" w:author="Carl" w:date="2021-03-28T17:21:00Z">
        <w:r w:rsidR="00F8286C">
          <w:t>i</w:t>
        </w:r>
      </w:ins>
      <w:ins w:id="100" w:author="Carl" w:date="2021-03-28T16:15:00Z">
        <w:r w:rsidR="00083F08">
          <w:t>nfants</w:t>
        </w:r>
      </w:ins>
      <w:ins w:id="101" w:author="Carl" w:date="2021-03-28T16:10:00Z">
        <w:r w:rsidR="00AA75AE">
          <w:t xml:space="preserve"> who </w:t>
        </w:r>
      </w:ins>
      <w:ins w:id="102" w:author="Carl" w:date="2021-03-28T16:15:00Z">
        <w:r w:rsidR="00083F08">
          <w:t>suffer from sensory impairment</w:t>
        </w:r>
      </w:ins>
      <w:ins w:id="103" w:author="Carl" w:date="2021-03-28T16:10:00Z">
        <w:r w:rsidR="00AA75AE">
          <w:t xml:space="preserve"> in their fingers</w:t>
        </w:r>
      </w:ins>
      <w:ins w:id="104" w:author="Carl" w:date="2021-03-28T16:15:00Z">
        <w:r w:rsidR="00083F08">
          <w:t>,</w:t>
        </w:r>
      </w:ins>
      <w:ins w:id="105" w:author="Carl" w:date="2021-03-28T16:10:00Z">
        <w:r w:rsidR="00AA75AE">
          <w:t xml:space="preserve"> due to damage to the median nerve for example</w:t>
        </w:r>
      </w:ins>
      <w:ins w:id="106" w:author="Carl" w:date="2021-03-28T16:15:00Z">
        <w:r w:rsidR="00083F08">
          <w:t>,</w:t>
        </w:r>
      </w:ins>
      <w:ins w:id="107" w:author="Carl" w:date="2021-03-28T17:22:00Z">
        <w:r w:rsidR="00692879">
          <w:t xml:space="preserve"> </w:t>
        </w:r>
      </w:ins>
      <w:ins w:id="108" w:author="Carl" w:date="2021-03-28T16:19:00Z">
        <w:r w:rsidR="00E760AA">
          <w:t>exhibit “self-mutilation” behavior</w:t>
        </w:r>
      </w:ins>
      <w:ins w:id="109" w:author="Carl" w:date="2021-03-28T17:22:00Z">
        <w:r w:rsidR="00692879">
          <w:t xml:space="preserve"> called </w:t>
        </w:r>
        <w:proofErr w:type="spellStart"/>
        <w:r w:rsidR="00692879">
          <w:t>dermatophagia</w:t>
        </w:r>
      </w:ins>
      <w:proofErr w:type="spellEnd"/>
      <w:ins w:id="110" w:author="Carl" w:date="2021-03-28T16:20:00Z">
        <w:r w:rsidR="00E760AA">
          <w:t>.</w:t>
        </w:r>
      </w:ins>
      <w:ins w:id="111" w:author="Carl" w:date="2021-03-28T17:22:00Z">
        <w:r w:rsidR="00692879">
          <w:t xml:space="preserve"> </w:t>
        </w:r>
        <w:r w:rsidR="00692879" w:rsidRPr="00692879">
          <w:t xml:space="preserve">This self-mutilation behavior is defined as “excessive mouthing or biting of any part of the affect limb, and/or loss of any parts of the affected limb secondary to biting and infection </w:t>
        </w:r>
      </w:ins>
      <w:r w:rsidR="0075027C">
        <w:fldChar w:fldCharType="begin"/>
      </w:r>
      <w:r w:rsidR="00F31701">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fldChar w:fldCharType="separate"/>
      </w:r>
      <w:r w:rsidR="0075027C">
        <w:rPr>
          <w:noProof/>
        </w:rPr>
        <w:t>(McCann et al.)</w:t>
      </w:r>
      <w:r w:rsidR="0075027C">
        <w:fldChar w:fldCharType="end"/>
      </w:r>
      <w:ins w:id="112" w:author="Carl" w:date="2021-03-28T17:22:00Z">
        <w:r w:rsidR="00692879" w:rsidRPr="00692879">
          <w:t>.</w:t>
        </w:r>
      </w:ins>
      <w:r w:rsidR="005A7CA1">
        <w:t>”</w:t>
      </w:r>
      <w:ins w:id="113" w:author="Carl" w:date="2021-03-28T17:22:00Z">
        <w:r w:rsidR="00692879" w:rsidRPr="00692879">
          <w:t xml:space="preserve"> </w:t>
        </w:r>
      </w:ins>
    </w:p>
    <w:p w14:paraId="6509869D" w14:textId="2834EF26" w:rsidR="00E06802" w:rsidRDefault="00E06802" w:rsidP="00172642">
      <w:pPr>
        <w:spacing w:after="0" w:line="240" w:lineRule="auto"/>
        <w:contextualSpacing/>
        <w:rPr>
          <w:ins w:id="114" w:author="Carl" w:date="2021-03-28T17:38:00Z"/>
        </w:rPr>
      </w:pPr>
    </w:p>
    <w:p w14:paraId="1F6D3E36" w14:textId="3F876EF2" w:rsidR="00E06802" w:rsidRPr="00E06802" w:rsidRDefault="00E06802" w:rsidP="00E06802">
      <w:pPr>
        <w:spacing w:after="0" w:line="240" w:lineRule="auto"/>
        <w:contextualSpacing/>
        <w:rPr>
          <w:ins w:id="115" w:author="Carl" w:date="2021-03-28T17:38:00Z"/>
        </w:rPr>
      </w:pPr>
      <w:ins w:id="116" w:author="Carl" w:date="2021-03-28T17:38:00Z">
        <w:r w:rsidRPr="00E06802">
          <w:t xml:space="preserve">Another user group </w:t>
        </w:r>
      </w:ins>
      <w:r w:rsidR="005A7CA1">
        <w:t>that</w:t>
      </w:r>
      <w:ins w:id="117" w:author="Carl" w:date="2021-03-28T17:38:00Z">
        <w:r w:rsidRPr="00E06802">
          <w:t xml:space="preserve"> would benefit from the use of </w:t>
        </w:r>
      </w:ins>
      <w:r w:rsidR="005A7CA1">
        <w:t>this device</w:t>
      </w:r>
      <w:ins w:id="118" w:author="Carl" w:date="2021-03-28T17:38:00Z">
        <w:r w:rsidRPr="00E06802">
          <w:t xml:space="preserve"> are individuals with a limb prosthetic,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ins>
      <w:r w:rsidR="005A7CA1" w:rsidRPr="00E06802">
        <w:t>altogether</w:t>
      </w:r>
      <w:ins w:id="119" w:author="Carl" w:date="2021-03-28T17:38:00Z">
        <w:r w:rsidRPr="00E06802">
          <w:t xml:space="preserve"> [Design and evaluation of a sensory...][7].</w:t>
        </w:r>
      </w:ins>
    </w:p>
    <w:p w14:paraId="11C74505" w14:textId="77777777" w:rsidR="00E06802" w:rsidRDefault="00E06802" w:rsidP="00172642">
      <w:pPr>
        <w:spacing w:after="0" w:line="240" w:lineRule="auto"/>
        <w:contextualSpacing/>
        <w:rPr>
          <w:ins w:id="120" w:author="Carl" w:date="2021-03-28T17:37:00Z"/>
        </w:rPr>
      </w:pPr>
    </w:p>
    <w:p w14:paraId="5B66C4AD" w14:textId="5907DF58" w:rsidR="00172642" w:rsidRDefault="00692879" w:rsidP="00172642">
      <w:pPr>
        <w:spacing w:after="0" w:line="240" w:lineRule="auto"/>
        <w:contextualSpacing/>
      </w:pPr>
      <w:ins w:id="121" w:author="Carl" w:date="2021-03-28T17:30:00Z">
        <w:r w:rsidRPr="00692879">
          <w:t xml:space="preserve">Currently, patients with a form of sensory impairment rely </w:t>
        </w:r>
      </w:ins>
      <w:r w:rsidR="00E06802">
        <w:t>on muted sensory information and</w:t>
      </w:r>
      <w:ins w:id="122" w:author="Carl" w:date="2021-03-28T17:30:00Z">
        <w:r w:rsidRPr="00692879">
          <w:t xml:space="preserve"> vision as feedback mode</w:t>
        </w:r>
      </w:ins>
      <w:r w:rsidR="00E06802">
        <w:t>s</w:t>
      </w:r>
      <w:ins w:id="123" w:author="Carl" w:date="2021-03-28T17:30:00Z">
        <w:r w:rsidRPr="00692879">
          <w:t xml:space="preserve"> to determine the state of their limbs</w:t>
        </w:r>
      </w:ins>
      <w:r w:rsidR="00E06802">
        <w:t>. Th</w:t>
      </w:r>
      <w:r w:rsidR="00A33637">
        <w:t>e</w:t>
      </w:r>
      <w:r w:rsidR="00E06802">
        <w:t xml:space="preserve"> limited</w:t>
      </w:r>
      <w:r w:rsidR="00A33637">
        <w:t xml:space="preserve"> feedback</w:t>
      </w:r>
      <w:r w:rsidR="00E06802">
        <w:t xml:space="preserve"> </w:t>
      </w:r>
      <w:ins w:id="124" w:author="Carl" w:date="2021-03-28T17:30:00Z">
        <w:r w:rsidRPr="00692879">
          <w:t xml:space="preserve">can be cumbersome, inaccurate, and dangerous [4]. </w:t>
        </w:r>
      </w:ins>
      <w:ins w:id="125" w:author="Carl" w:date="2021-03-28T17:29:00Z">
        <w:r w:rsidRPr="00692879">
          <w:t xml:space="preserve">To combat these problems, researchers have developed a sensory feedback device (SFD) to complement a user’s visual feedback and enhance the user’s experience while they interact with their environment. </w:t>
        </w:r>
      </w:ins>
      <w:r w:rsidR="00E47064" w:rsidRPr="00E47064">
        <w:t xml:space="preserve">The need for a device that </w:t>
      </w:r>
      <w:r w:rsidR="004F76E2" w:rsidRPr="00E47064">
        <w:t>can</w:t>
      </w:r>
      <w:r w:rsidR="00E47064" w:rsidRPr="00E47064">
        <w:t xml:space="preserve"> communicate the sensory and physical states of a </w:t>
      </w:r>
      <w:ins w:id="126" w:author="Carl" w:date="2021-03-28T15:57:00Z">
        <w:r w:rsidR="00C25D34">
          <w:t xml:space="preserve">sensory impaired </w:t>
        </w:r>
      </w:ins>
      <w:del w:id="127" w:author="Carl" w:date="2021-03-28T15:57:00Z">
        <w:r w:rsidR="00E47064" w:rsidRPr="00E47064" w:rsidDel="00C25D34">
          <w:delText xml:space="preserve">sensing-less limb </w:delText>
        </w:r>
      </w:del>
      <w:ins w:id="128" w:author="Carl" w:date="2021-03-28T15:57:00Z">
        <w:r w:rsidR="00C25D34">
          <w:t xml:space="preserve">limb </w:t>
        </w:r>
      </w:ins>
      <w:r w:rsidR="00E47064" w:rsidRPr="00E47064">
        <w:t>is evident.</w:t>
      </w:r>
      <w:r w:rsidR="00347467">
        <w:t xml:space="preserve"> </w:t>
      </w:r>
    </w:p>
    <w:p w14:paraId="2807C0E6" w14:textId="1052455E" w:rsidR="00D300C1" w:rsidRDefault="00D300C1" w:rsidP="00595DB3">
      <w:pPr>
        <w:spacing w:after="0" w:line="240" w:lineRule="auto"/>
        <w:contextualSpacing/>
        <w:rPr>
          <w:ins w:id="129" w:author="Carl" w:date="2021-03-28T17:34:00Z"/>
        </w:rPr>
      </w:pPr>
    </w:p>
    <w:p w14:paraId="3F3BCF4F" w14:textId="748CF152" w:rsidR="00E06802" w:rsidRDefault="00E06802" w:rsidP="00595DB3">
      <w:pPr>
        <w:spacing w:after="0" w:line="240" w:lineRule="auto"/>
        <w:contextualSpacing/>
        <w:rPr>
          <w:ins w:id="130" w:author="Carl" w:date="2021-03-28T17:34:00Z"/>
        </w:rPr>
      </w:pPr>
    </w:p>
    <w:p w14:paraId="5E12DF02" w14:textId="77777777" w:rsidR="00E06802" w:rsidRDefault="00E06802" w:rsidP="00595DB3">
      <w:pPr>
        <w:spacing w:after="0" w:line="240" w:lineRule="auto"/>
        <w:contextualSpacing/>
      </w:pPr>
    </w:p>
    <w:p w14:paraId="57685EB8" w14:textId="77F1A878" w:rsidR="006F006C" w:rsidRDefault="00FB4A10" w:rsidP="00595DB3">
      <w:pPr>
        <w:spacing w:after="0" w:line="240" w:lineRule="auto"/>
        <w:contextualSpacing/>
      </w:pPr>
      <w:r>
        <w:t xml:space="preserve">This </w:t>
      </w:r>
      <w:r w:rsidR="00F666E1">
        <w:t>literature</w:t>
      </w:r>
      <w:r w:rsidR="00172642">
        <w:t xml:space="preserve"> </w:t>
      </w:r>
      <w:r w:rsidR="009A7FF4">
        <w:t xml:space="preserve">review </w:t>
      </w:r>
      <w:r w:rsidR="00172642">
        <w:t>provide</w:t>
      </w:r>
      <w:r>
        <w:t>s</w:t>
      </w:r>
      <w:r w:rsidR="00172642">
        <w:t xml:space="preserve"> an extensive survey of</w:t>
      </w:r>
      <w:del w:id="131" w:author="Carl" w:date="2021-03-28T16:32:00Z">
        <w:r w:rsidR="00172642" w:rsidDel="00C54131">
          <w:delText xml:space="preserve"> all</w:delText>
        </w:r>
      </w:del>
      <w:r w:rsidR="00172642">
        <w:t xml:space="preserve"> the technologies used in</w:t>
      </w:r>
      <w:ins w:id="132" w:author="Carl" w:date="2021-03-28T16:32:00Z">
        <w:r w:rsidR="00C54131">
          <w:t xml:space="preserve"> </w:t>
        </w:r>
      </w:ins>
      <w:r w:rsidR="00083017">
        <w:t>WSG</w:t>
      </w:r>
      <w:r w:rsidR="00172642">
        <w:t xml:space="preserve">s and </w:t>
      </w:r>
      <w:r w:rsidR="008423AD">
        <w:t>SFD</w:t>
      </w:r>
      <w:r w:rsidR="00172642">
        <w:t>s</w:t>
      </w:r>
      <w:ins w:id="133" w:author="Carl" w:date="2021-03-28T16:36:00Z">
        <w:r w:rsidR="00133460">
          <w:t xml:space="preserve">. </w:t>
        </w:r>
      </w:ins>
      <w:del w:id="134" w:author="Carl" w:date="2021-03-28T16:37:00Z">
        <w:r w:rsidR="00172642" w:rsidDel="006D52C3">
          <w:delText xml:space="preserve"> to provide </w:delText>
        </w:r>
        <w:r w:rsidR="00347467" w:rsidDel="006D52C3">
          <w:delText>readers</w:delText>
        </w:r>
        <w:r w:rsidR="00172642" w:rsidDel="006D52C3">
          <w:delText xml:space="preserve"> with a broad overview on how these technologies can be used in tandem.</w:delText>
        </w:r>
      </w:del>
      <w:ins w:id="135" w:author="Carl" w:date="2021-03-28T16:36:00Z">
        <w:r w:rsidR="00133460">
          <w:t>It</w:t>
        </w:r>
      </w:ins>
      <w:del w:id="136" w:author="Carl" w:date="2021-03-28T16:33:00Z">
        <w:r w:rsidR="00F666E1" w:rsidDel="00133460">
          <w:delText xml:space="preserve"> Additionally, t</w:delText>
        </w:r>
      </w:del>
      <w:del w:id="137" w:author="Carl" w:date="2021-03-28T16:36:00Z">
        <w:r w:rsidR="00F666E1" w:rsidDel="00133460">
          <w:delText>his literature review</w:delText>
        </w:r>
      </w:del>
      <w:r w:rsidR="00F666E1" w:rsidRPr="00F666E1">
        <w:t xml:space="preserve"> identif</w:t>
      </w:r>
      <w:r w:rsidR="00F666E1">
        <w:t>ies</w:t>
      </w:r>
      <w:r w:rsidR="00F666E1" w:rsidRPr="00F666E1">
        <w:t xml:space="preserve"> the advantages and drawbacks of each technology</w:t>
      </w:r>
      <w:ins w:id="138" w:author="Carl" w:date="2021-03-28T16:35:00Z">
        <w:r w:rsidR="00133460">
          <w:t xml:space="preserve"> implemented</w:t>
        </w:r>
      </w:ins>
      <w:r w:rsidR="00F666E1" w:rsidRPr="00F666E1">
        <w:t xml:space="preserve"> and </w:t>
      </w:r>
      <w:r w:rsidR="00F666E1">
        <w:t>the</w:t>
      </w:r>
      <w:r w:rsidR="00F666E1" w:rsidRPr="00F666E1">
        <w:t xml:space="preserve"> potential room for improvements.</w:t>
      </w:r>
      <w:ins w:id="139" w:author="Carl" w:date="2021-03-28T16:39:00Z">
        <w:r w:rsidR="006D52C3">
          <w:t xml:space="preserve"> Additionally, </w:t>
        </w:r>
      </w:ins>
      <w:ins w:id="140" w:author="Carl" w:date="2021-03-28T16:47:00Z">
        <w:r w:rsidR="006D52C3">
          <w:t>it</w:t>
        </w:r>
      </w:ins>
      <w:del w:id="141" w:author="Carl" w:date="2021-03-28T16:39:00Z">
        <w:r w:rsidR="00172642" w:rsidDel="006D52C3">
          <w:delText xml:space="preserve"> </w:delText>
        </w:r>
      </w:del>
      <w:ins w:id="142" w:author="Carl" w:date="2021-03-28T16:37:00Z">
        <w:r w:rsidR="006D52C3" w:rsidRPr="006D52C3">
          <w:t xml:space="preserve"> provide</w:t>
        </w:r>
      </w:ins>
      <w:ins w:id="143" w:author="Carl" w:date="2021-03-28T16:39:00Z">
        <w:r w:rsidR="006D52C3">
          <w:t>s</w:t>
        </w:r>
      </w:ins>
      <w:ins w:id="144" w:author="Carl" w:date="2021-03-28T16:37:00Z">
        <w:r w:rsidR="006D52C3" w:rsidRPr="006D52C3">
          <w:t xml:space="preserve"> readers with a broad overview on how these technologies can be used in tandem. </w:t>
        </w:r>
      </w:ins>
      <w:ins w:id="145" w:author="Carl" w:date="2021-03-28T16:41:00Z">
        <w:r w:rsidR="006D52C3">
          <w:t>This li</w:t>
        </w:r>
      </w:ins>
      <w:ins w:id="146" w:author="Carl" w:date="2021-03-28T16:42:00Z">
        <w:r w:rsidR="006D52C3">
          <w:t>terature review is structured in two main</w:t>
        </w:r>
      </w:ins>
      <w:ins w:id="147" w:author="Carl" w:date="2021-03-28T17:19:00Z">
        <w:r w:rsidR="00F8286C">
          <w:t xml:space="preserve"> sections</w:t>
        </w:r>
      </w:ins>
      <w:ins w:id="148" w:author="Carl" w:date="2021-03-28T16:43:00Z">
        <w:r w:rsidR="006D52C3">
          <w:t xml:space="preserve">: WSG and SFD. The </w:t>
        </w:r>
      </w:ins>
      <w:ins w:id="149" w:author="Carl" w:date="2021-03-28T16:44:00Z">
        <w:r w:rsidR="006D52C3">
          <w:t xml:space="preserve">WSG portion of the literature review is </w:t>
        </w:r>
      </w:ins>
      <w:r w:rsidR="005A7CA1">
        <w:t>divided</w:t>
      </w:r>
      <w:ins w:id="150" w:author="Carl" w:date="2021-03-28T16:44:00Z">
        <w:r w:rsidR="006D52C3">
          <w:t xml:space="preserve"> in</w:t>
        </w:r>
      </w:ins>
      <w:r w:rsidR="005A7CA1">
        <w:t>to</w:t>
      </w:r>
      <w:ins w:id="151" w:author="Carl" w:date="2021-03-28T16:44:00Z">
        <w:r w:rsidR="006D52C3">
          <w:t xml:space="preserve"> the following sections: introduction, commercially available products, </w:t>
        </w:r>
      </w:ins>
      <w:ins w:id="152" w:author="Carl" w:date="2021-03-28T17:14:00Z">
        <w:r w:rsidR="00F8286C">
          <w:t>D</w:t>
        </w:r>
      </w:ins>
      <w:ins w:id="153" w:author="Carl" w:date="2021-03-28T16:44:00Z">
        <w:r w:rsidR="006D52C3">
          <w:t>o-</w:t>
        </w:r>
      </w:ins>
      <w:ins w:id="154" w:author="Carl" w:date="2021-03-28T17:14:00Z">
        <w:r w:rsidR="00F8286C">
          <w:t>I</w:t>
        </w:r>
      </w:ins>
      <w:ins w:id="155" w:author="Carl" w:date="2021-03-28T16:44:00Z">
        <w:r w:rsidR="006D52C3">
          <w:t>t-</w:t>
        </w:r>
      </w:ins>
      <w:ins w:id="156" w:author="Carl" w:date="2021-03-28T17:15:00Z">
        <w:r w:rsidR="00F8286C">
          <w:t>Y</w:t>
        </w:r>
      </w:ins>
      <w:ins w:id="157" w:author="Carl" w:date="2021-03-28T16:44:00Z">
        <w:r w:rsidR="006D52C3">
          <w:t>ourself projects,</w:t>
        </w:r>
      </w:ins>
      <w:ins w:id="158" w:author="Carl" w:date="2021-03-28T16:45:00Z">
        <w:r w:rsidR="006D52C3">
          <w:t xml:space="preserve"> </w:t>
        </w:r>
      </w:ins>
      <w:ins w:id="159" w:author="Carl" w:date="2021-03-28T17:15:00Z">
        <w:r w:rsidR="00F8286C">
          <w:t>academic</w:t>
        </w:r>
      </w:ins>
      <w:ins w:id="160" w:author="Carl" w:date="2021-03-28T16:45:00Z">
        <w:r w:rsidR="006D52C3">
          <w:t xml:space="preserve"> advancements in </w:t>
        </w:r>
      </w:ins>
      <w:ins w:id="161" w:author="Carl" w:date="2021-03-28T17:15:00Z">
        <w:r w:rsidR="00F8286C">
          <w:t>sensor technology for</w:t>
        </w:r>
      </w:ins>
      <w:ins w:id="162" w:author="Carl" w:date="2021-03-28T16:45:00Z">
        <w:r w:rsidR="006D52C3">
          <w:t xml:space="preserve"> WSGs</w:t>
        </w:r>
      </w:ins>
      <w:ins w:id="163" w:author="Carl" w:date="2021-03-28T16:54:00Z">
        <w:r w:rsidR="00F329B4">
          <w:t>, and the limitations and challenges.</w:t>
        </w:r>
      </w:ins>
      <w:ins w:id="164" w:author="Carl" w:date="2021-03-28T16:45:00Z">
        <w:r w:rsidR="006D52C3">
          <w:t xml:space="preserve"> The </w:t>
        </w:r>
      </w:ins>
      <w:ins w:id="165" w:author="Carl" w:date="2021-03-28T17:16:00Z">
        <w:r w:rsidR="00F8286C">
          <w:t>academic</w:t>
        </w:r>
      </w:ins>
      <w:ins w:id="166" w:author="Carl" w:date="2021-03-28T16:45:00Z">
        <w:r w:rsidR="006D52C3">
          <w:t xml:space="preserve"> advancements in </w:t>
        </w:r>
      </w:ins>
      <w:ins w:id="167" w:author="Carl" w:date="2021-03-28T17:16:00Z">
        <w:r w:rsidR="00F8286C">
          <w:t>sensor technology</w:t>
        </w:r>
      </w:ins>
      <w:ins w:id="168" w:author="Carl" w:date="2021-03-28T16:45:00Z">
        <w:r w:rsidR="006D52C3">
          <w:t xml:space="preserve"> </w:t>
        </w:r>
      </w:ins>
      <w:ins w:id="169" w:author="Carl" w:date="2021-03-28T17:16:00Z">
        <w:r w:rsidR="00F8286C">
          <w:t>for</w:t>
        </w:r>
      </w:ins>
      <w:ins w:id="170" w:author="Carl" w:date="2021-03-28T16:45:00Z">
        <w:r w:rsidR="006D52C3">
          <w:t xml:space="preserve"> WSGs is broken down </w:t>
        </w:r>
      </w:ins>
      <w:ins w:id="171" w:author="Carl" w:date="2021-03-28T16:46:00Z">
        <w:r w:rsidR="006D52C3">
          <w:t xml:space="preserve">by sensor node: strain, pressure, and temperature. </w:t>
        </w:r>
      </w:ins>
      <w:ins w:id="172" w:author="Carl" w:date="2021-03-28T16:53:00Z">
        <w:r w:rsidR="00F329B4">
          <w:t>The SFD portion of the literature review is structured in the following sections:</w:t>
        </w:r>
      </w:ins>
      <w:ins w:id="173" w:author="Carl" w:date="2021-03-28T17:00:00Z">
        <w:r w:rsidR="00160272">
          <w:t xml:space="preserve"> feedback modes, electro cutaneous, vibrotactile, </w:t>
        </w:r>
        <w:proofErr w:type="spellStart"/>
        <w:r w:rsidR="00160272">
          <w:t>mechanotactil</w:t>
        </w:r>
      </w:ins>
      <w:ins w:id="174" w:author="Carl" w:date="2021-03-28T17:01:00Z">
        <w:r w:rsidR="00160272">
          <w:t>e</w:t>
        </w:r>
        <w:proofErr w:type="spellEnd"/>
        <w:r w:rsidR="00160272">
          <w:t xml:space="preserve">, other novel approaches, and the limitations and challenges. This </w:t>
        </w:r>
      </w:ins>
      <w:ins w:id="175" w:author="Carl" w:date="2021-03-28T17:16:00Z">
        <w:r w:rsidR="00F8286C">
          <w:t>li</w:t>
        </w:r>
      </w:ins>
      <w:ins w:id="176" w:author="Carl" w:date="2021-03-28T17:17:00Z">
        <w:r w:rsidR="00F8286C">
          <w:t>terature review is concluded by a section commenting on</w:t>
        </w:r>
      </w:ins>
      <w:ins w:id="177" w:author="Carl" w:date="2021-03-28T17:05:00Z">
        <w:r w:rsidR="00160272">
          <w:t xml:space="preserve"> the future direction</w:t>
        </w:r>
      </w:ins>
      <w:ins w:id="178" w:author="Carl" w:date="2021-03-28T17:17:00Z">
        <w:r w:rsidR="00F8286C">
          <w:t xml:space="preserve"> </w:t>
        </w:r>
      </w:ins>
      <w:r w:rsidR="005A7CA1">
        <w:t>of</w:t>
      </w:r>
      <w:ins w:id="179" w:author="Carl" w:date="2021-03-28T17:05:00Z">
        <w:r w:rsidR="00160272">
          <w:t xml:space="preserve"> this field</w:t>
        </w:r>
      </w:ins>
      <w:ins w:id="180" w:author="Carl" w:date="2021-03-28T17:10:00Z">
        <w:r w:rsidR="00160272">
          <w:t xml:space="preserve"> and </w:t>
        </w:r>
      </w:ins>
      <w:ins w:id="181" w:author="Carl" w:date="2021-03-28T17:19:00Z">
        <w:r w:rsidR="00F8286C">
          <w:t xml:space="preserve">the important </w:t>
        </w:r>
      </w:ins>
      <w:ins w:id="182" w:author="Carl" w:date="2021-03-28T17:10:00Z">
        <w:r w:rsidR="00160272">
          <w:t>takeaways for the reader.</w:t>
        </w:r>
      </w:ins>
      <w:ins w:id="183" w:author="Carl" w:date="2021-03-28T17:20:00Z">
        <w:r w:rsidR="00F8286C">
          <w:t xml:space="preserve"> </w:t>
        </w:r>
      </w:ins>
      <w:r w:rsidR="00D300C1" w:rsidRPr="00D300C1">
        <w:t xml:space="preserve">The motivation for writing this </w:t>
      </w:r>
      <w:r w:rsidR="00F666E1">
        <w:t>literature review stems from the observation</w:t>
      </w:r>
      <w:r w:rsidR="00D300C1" w:rsidRPr="00D300C1">
        <w:t xml:space="preserve"> that the important information on </w:t>
      </w:r>
      <w:r w:rsidR="00083017">
        <w:t>WSG</w:t>
      </w:r>
      <w:r w:rsidR="00D300C1">
        <w:t xml:space="preserve">s and </w:t>
      </w:r>
      <w:r w:rsidR="008423AD">
        <w:t>SFD</w:t>
      </w:r>
      <w:r w:rsidR="00D300C1" w:rsidRPr="00D300C1">
        <w:t xml:space="preserve">s </w:t>
      </w:r>
      <w:r w:rsidR="00D300C1">
        <w:t>are</w:t>
      </w:r>
      <w:r w:rsidR="00D300C1" w:rsidRPr="00D300C1">
        <w:t xml:space="preserve"> scattered across </w:t>
      </w:r>
      <w:r w:rsidR="00D300C1">
        <w:t>numerous</w:t>
      </w:r>
      <w:r w:rsidR="00D300C1" w:rsidRPr="00D300C1">
        <w:t xml:space="preserve"> engineering</w:t>
      </w:r>
      <w:r w:rsidR="00D300C1">
        <w:t>, commercial,</w:t>
      </w:r>
      <w:r w:rsidR="00D300C1" w:rsidRPr="00D300C1">
        <w:t xml:space="preserve"> and scientific</w:t>
      </w:r>
      <w:r w:rsidR="00F666E1">
        <w:t xml:space="preserve"> pieces of</w:t>
      </w:r>
      <w:r w:rsidR="00D300C1" w:rsidRPr="00D300C1">
        <w:t xml:space="preserve"> literature</w:t>
      </w:r>
      <w:r w:rsidR="00D300C1">
        <w:t>.</w:t>
      </w:r>
      <w:r w:rsidR="00F666E1">
        <w:t xml:space="preserve"> Overall,</w:t>
      </w:r>
      <w:r w:rsidR="00D300C1">
        <w:t xml:space="preserve"> </w:t>
      </w:r>
      <w:r w:rsidR="00F666E1">
        <w:t>w</w:t>
      </w:r>
      <w:r w:rsidR="00F666E1" w:rsidRPr="00F666E1">
        <w:t xml:space="preserve">e hope to inform the non-specialist reader who is interested in using a </w:t>
      </w:r>
      <w:r w:rsidR="00083017" w:rsidRPr="00083017">
        <w:t>WSG</w:t>
      </w:r>
      <w:r w:rsidR="00F666E1" w:rsidRPr="00F666E1">
        <w:t xml:space="preserve"> and </w:t>
      </w:r>
      <w:r w:rsidR="008423AD">
        <w:t>SFD</w:t>
      </w:r>
      <w:r w:rsidR="00F666E1" w:rsidRPr="00F666E1">
        <w:t xml:space="preserve"> for their application.</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F0AD8CE" w14:textId="77777777" w:rsidR="006A482E" w:rsidRDefault="006A482E" w:rsidP="00195474">
      <w:pPr>
        <w:spacing w:after="0" w:line="240" w:lineRule="auto"/>
        <w:contextualSpacing/>
        <w:rPr>
          <w:b/>
          <w:bCs/>
        </w:rPr>
      </w:pPr>
    </w:p>
    <w:p w14:paraId="44D1650F" w14:textId="26E40BA1" w:rsidR="00195474" w:rsidRDefault="006A482E" w:rsidP="00195474">
      <w:pPr>
        <w:spacing w:after="0" w:line="240" w:lineRule="auto"/>
        <w:contextualSpacing/>
      </w:pPr>
      <w:r>
        <w:t>WSG</w:t>
      </w:r>
      <w:r w:rsidR="0075027C">
        <w:t>s</w:t>
      </w:r>
      <w:r>
        <w:t xml:space="preserve"> w</w:t>
      </w:r>
      <w:r w:rsidR="0075027C">
        <w:t>ere</w:t>
      </w:r>
      <w:r>
        <w:t xml:space="preserve"> introduced in the</w:t>
      </w:r>
      <w:r w:rsidR="0075027C">
        <w:t xml:space="preserve"> </w:t>
      </w:r>
      <w:r>
        <w:t>1980s</w:t>
      </w:r>
      <w:r w:rsidR="005A7CA1">
        <w:t>,</w:t>
      </w:r>
      <w:r w:rsidR="00336B9A">
        <w:t xml:space="preserve"> with one of the first commercial products being the Nintendo Power Glove </w:t>
      </w:r>
      <w:r>
        <w:t xml:space="preserve">that was </w:t>
      </w:r>
      <w:r w:rsidR="00336B9A">
        <w:t>releas</w:t>
      </w:r>
      <w:r>
        <w:t>ed</w:t>
      </w:r>
      <w:r w:rsidR="00336B9A">
        <w:t xml:space="preserve"> in 1989 </w:t>
      </w:r>
      <w:r w:rsidR="00336B9A">
        <w:fldChar w:fldCharType="begin"/>
      </w:r>
      <w:r w:rsidR="00992F51">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fldChar w:fldCharType="separate"/>
      </w:r>
      <w:r w:rsidR="00336B9A">
        <w:rPr>
          <w:noProof/>
        </w:rPr>
        <w:t>(Francisco 2020)</w:t>
      </w:r>
      <w:r w:rsidR="00336B9A">
        <w:fldChar w:fldCharType="end"/>
      </w:r>
      <w:r w:rsidR="00336B9A">
        <w:t xml:space="preserve">. </w:t>
      </w:r>
      <w:r w:rsidR="00344829">
        <w:t xml:space="preserve">Researchers started to build </w:t>
      </w:r>
      <w:r w:rsidR="00C5255B">
        <w:t>WSG</w:t>
      </w:r>
      <w:r w:rsidR="00344829">
        <w:t xml:space="preserve">s over the next few decades </w:t>
      </w:r>
      <w:r w:rsidR="00C5255B">
        <w:t>and started to implement rudimentary sensors into them</w:t>
      </w:r>
      <w:r w:rsidR="00344829">
        <w:t xml:space="preserve">. </w:t>
      </w:r>
      <w:r w:rsidR="00927214">
        <w:t>The first prominent</w:t>
      </w:r>
      <w:r w:rsidR="00212528">
        <w:t xml:space="preserve"> literature survey</w:t>
      </w:r>
      <w:r w:rsidR="00927214">
        <w:t xml:space="preserve"> on </w:t>
      </w:r>
      <w:r w:rsidR="00344829">
        <w:t>WSGs</w:t>
      </w:r>
      <w:r w:rsidR="00212528">
        <w:t xml:space="preserve"> </w:t>
      </w:r>
      <w:r w:rsidR="00927214">
        <w:t xml:space="preserve">was </w:t>
      </w:r>
      <w:r w:rsidR="00212528">
        <w:t xml:space="preserve">conducted by </w:t>
      </w:r>
      <w:proofErr w:type="spellStart"/>
      <w:r w:rsidR="00212528">
        <w:t>Dipietro</w:t>
      </w:r>
      <w:proofErr w:type="spellEnd"/>
      <w:r w:rsidR="00212528">
        <w:t xml:space="preserve"> in 2008</w:t>
      </w:r>
      <w:r w:rsidR="00927214">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124C0" w:rsidRPr="00D124C0">
        <w:t>Since th</w:t>
      </w:r>
      <w:r w:rsidR="00D124C0">
        <w:t>is literature review was conducted</w:t>
      </w:r>
      <w:r w:rsidR="00D124C0" w:rsidRPr="00D124C0">
        <w:t>, the underlying technology has advanced significantly</w:t>
      </w:r>
      <w:r w:rsidR="00344829">
        <w:t>. R</w:t>
      </w:r>
      <w:r w:rsidR="00D124C0" w:rsidRPr="00D124C0">
        <w:t>esearchers have dedicated resources</w:t>
      </w:r>
      <w:r w:rsidR="00344829">
        <w:t xml:space="preserve"> and time</w:t>
      </w:r>
      <w:r w:rsidR="00D124C0" w:rsidRPr="00D124C0">
        <w:t xml:space="preserve"> to </w:t>
      </w:r>
      <w:r w:rsidR="00344829">
        <w:t>advance</w:t>
      </w:r>
      <w:r w:rsidR="00D124C0" w:rsidRPr="00D124C0">
        <w:t xml:space="preserve"> the sensors, materials, and </w:t>
      </w:r>
      <w:r w:rsidR="00344829">
        <w:t>technology used to construct WSGs</w:t>
      </w:r>
      <w:r w:rsidR="00D124C0" w:rsidRPr="00D124C0">
        <w:t>.</w:t>
      </w:r>
      <w:r w:rsidR="00344829">
        <w:t xml:space="preserve"> Researchers started to plac</w:t>
      </w:r>
      <w:r w:rsidR="00C5255B">
        <w:t>e</w:t>
      </w:r>
      <w:r w:rsidR="00344829">
        <w:t xml:space="preserve"> exotic sensors on WSGs</w:t>
      </w:r>
      <w:r w:rsidR="00C5255B">
        <w:t xml:space="preserve"> enabling them to be used to </w:t>
      </w:r>
      <w:r w:rsidR="004330B7">
        <w:t>detect</w:t>
      </w:r>
      <w:r w:rsidR="002243A4">
        <w:t xml:space="preserve"> anything</w:t>
      </w:r>
      <w:r w:rsidR="002855F2">
        <w:t xml:space="preserve"> from</w:t>
      </w:r>
      <w:r w:rsidR="004330B7">
        <w:t xml:space="preserve">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w:t>
      </w:r>
      <w:r w:rsidR="00FC5E3E">
        <w:t xml:space="preserve">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C5255B">
        <w:t>Additionally, researchers started to apply WSGs to very specific applications:</w:t>
      </w:r>
      <w:r w:rsidR="00212528">
        <w:t xml:space="preserve">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992F51">
        <w:t>,</w:t>
      </w:r>
      <w:r w:rsidR="00212528">
        <w:t xml:space="preserve">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992F51">
        <w:t xml:space="preserve">, </w:t>
      </w:r>
      <w:r w:rsidR="00212528">
        <w:t xml:space="preserve">sign language recognition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992F51">
        <w:t xml:space="preserve">, </w:t>
      </w:r>
      <w:r w:rsidR="00B26FBA">
        <w:t xml:space="preserve">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17433B">
        <w:t xml:space="preserve">, </w:t>
      </w:r>
      <w:r w:rsidR="00C5255B">
        <w:t xml:space="preserve">and </w:t>
      </w:r>
      <w:r w:rsidR="00195474">
        <w:t xml:space="preserve">hand gesture recognition </w:t>
      </w:r>
      <w:r w:rsidR="00195474">
        <w:fldChar w:fldCharType="begin"/>
      </w:r>
      <w:r w:rsidR="00195474">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fldChar w:fldCharType="separate"/>
      </w:r>
      <w:r w:rsidR="00195474">
        <w:rPr>
          <w:noProof/>
        </w:rPr>
        <w:t>(Premaratne 2017)</w:t>
      </w:r>
      <w:r w:rsidR="00195474">
        <w:fldChar w:fldCharType="end"/>
      </w:r>
      <w:r w:rsidR="00195474">
        <w:t>.</w:t>
      </w:r>
    </w:p>
    <w:p w14:paraId="541D3685" w14:textId="77777777" w:rsidR="00C5255B" w:rsidRDefault="00C5255B" w:rsidP="00F14FF3">
      <w:pPr>
        <w:spacing w:after="0" w:line="240" w:lineRule="auto"/>
        <w:contextualSpacing/>
      </w:pPr>
    </w:p>
    <w:p w14:paraId="2B09778C" w14:textId="75B89B76" w:rsidR="00347467" w:rsidRPr="003E310F" w:rsidRDefault="00992F51" w:rsidP="00F14FF3">
      <w:pPr>
        <w:spacing w:after="0" w:line="240" w:lineRule="auto"/>
        <w:contextualSpacing/>
      </w:pPr>
      <w:r w:rsidRPr="00992F51">
        <w:t xml:space="preserve">To provide readers with a more focused literature review, this paper is focused on reviewing </w:t>
      </w:r>
      <w:r w:rsidR="00F67857" w:rsidRPr="00F67857">
        <w:t>WSG</w:t>
      </w:r>
      <w:r w:rsidRPr="00992F51">
        <w:t>s that implement</w:t>
      </w:r>
      <w:r w:rsidR="00C5255B">
        <w:t xml:space="preserve"> either</w:t>
      </w:r>
      <w:r w:rsidRPr="00992F51">
        <w:t xml:space="preserve"> pressure, temperature, </w:t>
      </w:r>
      <w:r w:rsidR="00C5255B">
        <w:t>or</w:t>
      </w:r>
      <w:r w:rsidRPr="00992F51">
        <w:t xml:space="preserve"> strain sensors. These sensors</w:t>
      </w:r>
      <w:r w:rsidR="00C5255B">
        <w:t xml:space="preserve"> were selected for a focused study as they</w:t>
      </w:r>
      <w:r w:rsidRPr="00992F51">
        <w:t xml:space="preserve"> measure the main interaction</w:t>
      </w:r>
      <w:r w:rsidR="008C3AD6">
        <w:t xml:space="preserve"> individuals</w:t>
      </w:r>
      <w:r w:rsidRPr="00992F51">
        <w:t xml:space="preserve"> with sensory impairment disorders need to have transferred to another part of their body.</w:t>
      </w:r>
      <w:r w:rsidR="008C3AD6">
        <w:t xml:space="preserve"> </w:t>
      </w:r>
      <w:r w:rsidR="00E1325D" w:rsidRPr="00E1325D">
        <w:t xml:space="preserve">This paper will survey commercial products, Do-It-Yourself </w:t>
      </w:r>
      <w:r w:rsidR="00E1325D">
        <w:t xml:space="preserve">(DIY) </w:t>
      </w:r>
      <w:r w:rsidR="00E1325D" w:rsidRPr="00E1325D">
        <w:t>projects</w:t>
      </w:r>
      <w:r w:rsidR="004D4E4C">
        <w:t xml:space="preserve">, and </w:t>
      </w:r>
      <w:r w:rsidR="004D4E4C" w:rsidRPr="004D4E4C">
        <w:t>academic papers</w:t>
      </w:r>
      <w:r w:rsidR="00E1325D" w:rsidRPr="00E1325D">
        <w:t xml:space="preserve">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w:t>
      </w:r>
      <w:r w:rsidR="008C3AD6">
        <w:t xml:space="preserve"> and</w:t>
      </w:r>
      <w:r w:rsidR="003E310F">
        <w:t xml:space="preserve"> the future direction of </w:t>
      </w:r>
      <w:r w:rsidR="00F67857" w:rsidRPr="00F67857">
        <w:t>WSG</w:t>
      </w:r>
      <w:r w:rsidR="003E310F">
        <w:t>s will be discussed to guide readers in their research development.</w:t>
      </w:r>
    </w:p>
    <w:p w14:paraId="2AFD5361" w14:textId="77777777" w:rsidR="00406EA0" w:rsidRDefault="00406EA0" w:rsidP="00F14FF3">
      <w:pPr>
        <w:spacing w:after="0" w:line="240" w:lineRule="auto"/>
        <w:contextualSpacing/>
      </w:pPr>
    </w:p>
    <w:p w14:paraId="0E7A0901" w14:textId="33C3D409"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w:t>
      </w:r>
      <w:r w:rsidR="00187E0F">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r w:rsidR="00187E0F">
        <w:rPr>
          <w:b/>
          <w:bCs/>
        </w:rPr>
        <w:t xml:space="preserve"> applications</w:t>
      </w:r>
    </w:p>
    <w:p w14:paraId="3CB4B3FA" w14:textId="77777777" w:rsidR="00400BA8" w:rsidRPr="00635637" w:rsidRDefault="00400BA8" w:rsidP="00F14FF3">
      <w:pPr>
        <w:spacing w:after="0" w:line="240" w:lineRule="auto"/>
        <w:contextualSpacing/>
        <w:rPr>
          <w:b/>
          <w:bCs/>
        </w:rPr>
      </w:pPr>
    </w:p>
    <w:p w14:paraId="45E6FEE6" w14:textId="1F9D076E" w:rsidR="006D7E7F" w:rsidRDefault="00F67857" w:rsidP="00F14FF3">
      <w:pPr>
        <w:spacing w:after="0" w:line="240" w:lineRule="auto"/>
        <w:contextualSpacing/>
      </w:pPr>
      <w:r w:rsidRPr="00F67857">
        <w:t>WSG</w:t>
      </w:r>
      <w:r w:rsidR="00F80CB5">
        <w:t>s</w:t>
      </w:r>
      <w:r w:rsidR="00F80CB5">
        <w:rPr>
          <w:b/>
          <w:bCs/>
        </w:rPr>
        <w:t xml:space="preserve"> </w:t>
      </w:r>
      <w:r w:rsidR="00201544">
        <w:t>are used in a multitude of</w:t>
      </w:r>
      <w:r w:rsidR="00F80CB5">
        <w:t xml:space="preserve"> </w:t>
      </w:r>
      <w:r w:rsidR="00D464AD">
        <w:t>applications,</w:t>
      </w:r>
      <w:r w:rsidR="00F80CB5">
        <w:t xml:space="preserve"> and the number of applications</w:t>
      </w:r>
      <w:r w:rsidR="00B01B4B">
        <w:t xml:space="preserve"> continues to grow </w:t>
      </w:r>
      <w:r w:rsidR="00F80CB5">
        <w:t xml:space="preserve">as the technology used to make </w:t>
      </w:r>
      <w:r w:rsidR="00201544">
        <w:t>them</w:t>
      </w:r>
      <w:r w:rsidR="00187E0F">
        <w:t xml:space="preserve"> </w:t>
      </w:r>
      <w:r w:rsidR="00201544">
        <w:t>improve</w:t>
      </w:r>
      <w:r w:rsidR="00187E0F">
        <w:t>s</w:t>
      </w:r>
      <w:r w:rsidR="00201544">
        <w:t>.</w:t>
      </w:r>
      <w:r w:rsidR="00386A3E">
        <w:t xml:space="preserve"> </w:t>
      </w:r>
      <w:r w:rsidR="00DE26D4">
        <w:t xml:space="preserve">In 2008, </w:t>
      </w:r>
      <w:proofErr w:type="spellStart"/>
      <w:r w:rsidR="00DE26D4">
        <w:t>Dipietro</w:t>
      </w:r>
      <w:proofErr w:type="spellEnd"/>
      <w:r w:rsidR="00DE26D4">
        <w:t xml:space="preserve"> created a summary table to detail</w:t>
      </w:r>
      <w:r w:rsidR="008C3AD6">
        <w:t xml:space="preserve"> the </w:t>
      </w:r>
      <w:r w:rsidR="00554EA7">
        <w:t>applications that</w:t>
      </w:r>
      <w:r w:rsidR="008C3AD6">
        <w:t xml:space="preserve"> </w:t>
      </w:r>
      <w:r w:rsidRPr="00F67857">
        <w:t>WSG</w:t>
      </w:r>
      <w:r w:rsidR="008C3AD6">
        <w:t>s</w:t>
      </w:r>
      <w:r w:rsidR="00554EA7">
        <w:t xml:space="preserve"> can be used for</w:t>
      </w:r>
      <w:r w:rsidR="008C3AD6">
        <w:t xml:space="preserve">. This </w:t>
      </w:r>
      <w:r w:rsidR="004D4E4C">
        <w:t xml:space="preserve">summary </w:t>
      </w:r>
      <w:r w:rsidR="008C3AD6">
        <w:t>table documents</w:t>
      </w:r>
      <w:r w:rsidR="00DE26D4">
        <w:t xml:space="preserve"> </w:t>
      </w:r>
      <w:r w:rsidR="008C3AD6">
        <w:t xml:space="preserve">possible </w:t>
      </w:r>
      <w:r w:rsidR="00DE26D4">
        <w:t>applications</w:t>
      </w:r>
      <w:r w:rsidR="008C3AD6">
        <w:t>, fields,</w:t>
      </w:r>
      <w:r w:rsidR="00DE26D4">
        <w:t xml:space="preserve"> rationale </w:t>
      </w:r>
      <w:r w:rsidR="008C3AD6">
        <w:t>for their use</w:t>
      </w:r>
      <w:r w:rsidR="00DE26D4">
        <w:t xml:space="preserve">, </w:t>
      </w:r>
      <w:r w:rsidR="008C3AD6">
        <w:t>the</w:t>
      </w:r>
      <w:r w:rsidR="00DE26D4">
        <w:t xml:space="preserve"> device </w:t>
      </w:r>
      <w:r w:rsidR="008C3AD6">
        <w:t xml:space="preserve">used </w:t>
      </w:r>
      <w:r w:rsidR="00DE26D4">
        <w:t xml:space="preserve">instead of a </w:t>
      </w:r>
      <w:r w:rsidRPr="00F67857">
        <w:t>WSG</w:t>
      </w:r>
      <w:r w:rsidR="00DE26D4">
        <w:t>, and the</w:t>
      </w:r>
      <w:r w:rsidR="008C3AD6">
        <w:t>ir</w:t>
      </w:r>
      <w:r w:rsidR="00DE26D4">
        <w:t xml:space="preserve"> purpose</w:t>
      </w:r>
      <w:r w:rsidR="00554EA7">
        <w:t xml:space="preserve">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 xml:space="preserve">Table </w:t>
      </w:r>
      <w:r w:rsidR="00554EA7">
        <w:rPr>
          <w:b/>
          <w:bCs/>
        </w:rPr>
        <w:t>1</w:t>
      </w:r>
      <w:r w:rsidR="00386A3E">
        <w:t xml:space="preserve"> </w:t>
      </w:r>
      <w:r w:rsidR="00E576DB">
        <w:t xml:space="preserve">is </w:t>
      </w:r>
      <w:r w:rsidR="00187E0F">
        <w:t xml:space="preserve">an updated version of this prior work and it </w:t>
      </w:r>
      <w:r w:rsidR="00E576DB">
        <w:t>includ</w:t>
      </w:r>
      <w:r w:rsidR="00187E0F">
        <w:t>es</w:t>
      </w:r>
      <w:r w:rsidR="00E576DB">
        <w:t xml:space="preserve"> more </w:t>
      </w:r>
      <w:r w:rsidR="00187E0F">
        <w:t xml:space="preserve">modern </w:t>
      </w:r>
      <w:r w:rsidR="00E576DB">
        <w:t>applications</w:t>
      </w:r>
      <w:r w:rsidR="00187E0F">
        <w:t xml:space="preserve"> that have arisen from</w:t>
      </w:r>
      <w:r w:rsidR="00E576DB">
        <w:t xml:space="preserve"> technological advances. </w:t>
      </w:r>
      <w:r w:rsidR="00554EA7">
        <w:t xml:space="preserve">In the next few sections, the </w:t>
      </w:r>
      <w:r w:rsidR="00851CCB">
        <w:t xml:space="preserve">commercially available, DIY, </w:t>
      </w:r>
      <w:r w:rsidR="00C115E8">
        <w:t>or</w:t>
      </w:r>
      <w:r w:rsidR="00851CCB">
        <w:t xml:space="preserve"> academic version</w:t>
      </w:r>
      <w:r w:rsidR="006D7E7F">
        <w:t xml:space="preserve"> </w:t>
      </w:r>
      <w:r w:rsidR="00A31E06">
        <w:t>of</w:t>
      </w:r>
      <w:r w:rsidR="00C115E8">
        <w:t xml:space="preserve"> the</w:t>
      </w:r>
      <w:r w:rsidR="00A31E06">
        <w:t xml:space="preserve"> </w:t>
      </w:r>
      <w:r w:rsidRPr="00F67857">
        <w:t>WSG</w:t>
      </w:r>
      <w:r w:rsidR="00187E0F">
        <w:t xml:space="preserve">s are </w:t>
      </w:r>
      <w:r w:rsidR="004D4E4C">
        <w:t xml:space="preserve">described. The commercially available WSGs are listed first to </w:t>
      </w:r>
    </w:p>
    <w:p w14:paraId="7748A393" w14:textId="77777777" w:rsidR="00635637" w:rsidRDefault="00635637" w:rsidP="00F14FF3">
      <w:pPr>
        <w:spacing w:after="0" w:line="240" w:lineRule="auto"/>
        <w:contextualSpacing/>
      </w:pPr>
    </w:p>
    <w:p w14:paraId="2A9D6C4A" w14:textId="107C271C"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ens</w:t>
      </w:r>
      <w:ins w:id="184" w:author="Carl" w:date="2021-03-28T17:12:00Z">
        <w:r w:rsidR="00F8286C">
          <w:rPr>
            <w:b/>
            <w:bCs/>
          </w:rPr>
          <w:t>ing</w:t>
        </w:r>
      </w:ins>
      <w:del w:id="185" w:author="Carl" w:date="2021-03-28T17:12:00Z">
        <w:r w:rsidRPr="00635637" w:rsidDel="00F8286C">
          <w:rPr>
            <w:b/>
            <w:bCs/>
          </w:rPr>
          <w:delText>or</w:delText>
        </w:r>
      </w:del>
      <w:r w:rsidRPr="00635637">
        <w:rPr>
          <w:b/>
          <w:bCs/>
        </w:rPr>
        <w:t xml:space="preserve">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3F12E357" w:rsidR="00A32540" w:rsidRDefault="00386A3E" w:rsidP="00F14FF3">
      <w:pPr>
        <w:spacing w:after="0" w:line="240" w:lineRule="auto"/>
        <w:contextualSpacing/>
      </w:pPr>
      <w:r>
        <w:t xml:space="preserve">While numerous </w:t>
      </w:r>
      <w:r w:rsidR="00F67857" w:rsidRPr="00F67857">
        <w:t>WSG</w:t>
      </w:r>
      <w:r>
        <w:t xml:space="preserve"> designs have been proposed over the past </w:t>
      </w:r>
      <w:r w:rsidR="00BC1271">
        <w:t>4</w:t>
      </w:r>
      <w:r>
        <w:t>0 years, only a few</w:t>
      </w:r>
      <w:r w:rsidR="005A0418">
        <w:t xml:space="preserve"> products</w:t>
      </w:r>
      <w:r>
        <w:t xml:space="preserve"> have become commercially</w:t>
      </w:r>
      <w:r w:rsidR="005A0418">
        <w:t xml:space="preserve"> viable</w:t>
      </w:r>
      <w:r>
        <w:t>.</w:t>
      </w:r>
      <w:r w:rsidR="005A0418">
        <w:t xml:space="preserve"> </w:t>
      </w:r>
      <w:r w:rsidR="00BC1271">
        <w:t>The</w:t>
      </w:r>
      <w:r>
        <w:t xml:space="preserve"> </w:t>
      </w:r>
      <w:r w:rsidR="00F67857" w:rsidRPr="00F67857">
        <w:t>WSG</w:t>
      </w:r>
      <w:r>
        <w:t>s</w:t>
      </w:r>
      <w:r w:rsidR="00BC1271">
        <w:t xml:space="preserve"> on the market today</w:t>
      </w:r>
      <w:r>
        <w:t xml:space="preserve">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t>
      </w:r>
      <w:r w:rsidR="00F67857" w:rsidRPr="00F67857">
        <w:t>WSG</w:t>
      </w:r>
      <w:r w:rsidR="00B26FBA">
        <w:t xml:space="preserve">s that use sensors that </w:t>
      </w:r>
      <w:r w:rsidR="00BC1271">
        <w:t xml:space="preserve">are worth mentioning, but are not applicable for </w:t>
      </w:r>
      <w:r w:rsidR="00B26FBA">
        <w:t>this literature review</w:t>
      </w:r>
      <w:r w:rsidR="00BC1271">
        <w:t>,</w:t>
      </w:r>
      <w:r w:rsidR="00B26FBA">
        <w:t xml:space="preserve"> </w:t>
      </w:r>
      <w:r w:rsidR="003E129E">
        <w:t xml:space="preserve">are the </w:t>
      </w:r>
      <w:proofErr w:type="spellStart"/>
      <w:r w:rsidR="003E129E">
        <w:t>Noitom</w:t>
      </w:r>
      <w:proofErr w:type="spellEnd"/>
      <w:r w:rsidR="003E129E">
        <w:t xml:space="preserve">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BC1271">
        <w:t xml:space="preserve"> for motion recording</w:t>
      </w:r>
      <w:r w:rsidR="00CA484D">
        <w:t xml:space="preserve">, </w:t>
      </w:r>
      <w:r w:rsidR="003E129E">
        <w:t xml:space="preserve">the </w:t>
      </w:r>
      <w:r w:rsidR="003E129E" w:rsidRPr="003E129E">
        <w:t xml:space="preserve">Workaround </w:t>
      </w:r>
      <w:proofErr w:type="spellStart"/>
      <w:r w:rsidR="003E129E" w:rsidRPr="003E129E">
        <w:t>ProGlove</w:t>
      </w:r>
      <w:proofErr w:type="spellEnd"/>
      <w:r w:rsidR="003E129E" w:rsidRPr="003E129E">
        <w:t xml:space="preser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BC1271">
        <w:t xml:space="preserve"> for inventory tracking</w:t>
      </w:r>
      <w:r w:rsidR="00CA484D">
        <w:t xml:space="preserve">, and the </w:t>
      </w:r>
      <w:proofErr w:type="spellStart"/>
      <w:r w:rsidR="00CA484D">
        <w:t>SenseGlove</w:t>
      </w:r>
      <w:proofErr w:type="spellEnd"/>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BC1271">
        <w:t>Rather t</w:t>
      </w:r>
      <w:r w:rsidR="00B26FBA" w:rsidRPr="00B26FBA">
        <w:t>his section</w:t>
      </w:r>
      <w:r w:rsidR="00BC1271">
        <w:t xml:space="preserve"> of the literature review</w:t>
      </w:r>
      <w:r w:rsidR="00B26FBA" w:rsidRPr="00B26FBA">
        <w:t xml:space="preserve"> will focus on commercially available products that implement either temperature, pressure, or strain sensors into a </w:t>
      </w:r>
      <w:r w:rsidR="00F67857" w:rsidRPr="00F67857">
        <w:t>WSG</w:t>
      </w:r>
      <w:r w:rsidR="00B26FBA" w:rsidRPr="00B26FBA">
        <w:t>.</w:t>
      </w:r>
    </w:p>
    <w:p w14:paraId="686CA1CD" w14:textId="77777777" w:rsidR="00184E78" w:rsidRDefault="00184E78" w:rsidP="00F14FF3">
      <w:pPr>
        <w:spacing w:after="0" w:line="240" w:lineRule="auto"/>
        <w:contextualSpacing/>
      </w:pPr>
    </w:p>
    <w:p w14:paraId="3AE2E3A2" w14:textId="2A32EAEC" w:rsidR="006379B3" w:rsidRDefault="006379B3" w:rsidP="00F14FF3">
      <w:pPr>
        <w:spacing w:after="0" w:line="240" w:lineRule="auto"/>
        <w:contextualSpacing/>
      </w:pPr>
      <w:r>
        <w:t>The</w:t>
      </w:r>
      <w:r w:rsidR="00BC1271">
        <w:t>re are a very limited number of</w:t>
      </w:r>
      <w:r>
        <w:t xml:space="preserve"> commercial</w:t>
      </w:r>
      <w:r w:rsidR="00BC1271">
        <w:t>ly available</w:t>
      </w:r>
      <w:r>
        <w:t xml:space="preserve"> </w:t>
      </w:r>
      <w:r w:rsidR="009806EA" w:rsidRPr="009806EA">
        <w:t>WSG</w:t>
      </w:r>
      <w:r>
        <w:t>s that integrate temperature sensors</w:t>
      </w:r>
      <w:r w:rsidR="005A3932">
        <w:t>.</w:t>
      </w:r>
      <w:r w:rsidR="00D05633">
        <w:t xml:space="preserve"> The </w:t>
      </w:r>
      <w:proofErr w:type="spellStart"/>
      <w:r w:rsidR="00D05633">
        <w:t>SensPro</w:t>
      </w:r>
      <w:proofErr w:type="spellEnd"/>
      <w:r w:rsidR="00D05633">
        <w:t xml:space="preserve"> 8108 by </w:t>
      </w:r>
      <w:proofErr w:type="spellStart"/>
      <w:r w:rsidR="00D05633">
        <w:t>Holik</w:t>
      </w:r>
      <w:proofErr w:type="spellEnd"/>
      <w:r w:rsidR="00D05633">
        <w:t xml:space="preserve"> International use an infrared thermometer and contact temperature sensors</w:t>
      </w:r>
      <w:r w:rsidR="00BC1271">
        <w:t>. These sensors are built into</w:t>
      </w:r>
      <w:r w:rsidR="00D05633">
        <w:t xml:space="preserve"> a protective glove</w:t>
      </w:r>
      <w:r w:rsidR="00BC1271">
        <w:t xml:space="preserve"> for firefighters</w:t>
      </w:r>
      <w:r w:rsidR="00D05633">
        <w:t xml:space="preserve"> to warn </w:t>
      </w:r>
      <w:r w:rsidR="00BC1271">
        <w:t>them</w:t>
      </w:r>
      <w:r w:rsidR="00D05633">
        <w:t xml:space="preserve"> </w:t>
      </w:r>
      <w:r w:rsidR="00BC1271">
        <w:t>that the</w:t>
      </w:r>
      <w:r w:rsidR="00D05633">
        <w:t xml:space="preserve"> temperature </w:t>
      </w:r>
      <w:r w:rsidR="00BC1271">
        <w:t xml:space="preserve">of </w:t>
      </w:r>
      <w:r w:rsidR="00D05633">
        <w:t>objects</w:t>
      </w:r>
      <w:r w:rsidR="00BC1271">
        <w:t xml:space="preserve"> they are touching is too hot</w:t>
      </w:r>
      <w:r w:rsidR="00D05633">
        <w:t xml:space="preserve">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r w:rsidR="00BC1271">
        <w:t xml:space="preserve"> The lack of commercially available products that integrate a temperature sensor </w:t>
      </w:r>
      <w:r w:rsidR="00507948">
        <w:t xml:space="preserve">highlights a potential market opportunity. </w:t>
      </w:r>
      <w:r w:rsidR="00BC1271">
        <w:t xml:space="preserve"> </w:t>
      </w:r>
    </w:p>
    <w:p w14:paraId="4F4ADC9D" w14:textId="05FE4EC0" w:rsidR="006379B3" w:rsidRDefault="006379B3" w:rsidP="00F14FF3">
      <w:pPr>
        <w:spacing w:after="0" w:line="240" w:lineRule="auto"/>
        <w:contextualSpacing/>
      </w:pPr>
    </w:p>
    <w:p w14:paraId="081FDBD1" w14:textId="67215C90" w:rsidR="006379B3" w:rsidRDefault="00507948" w:rsidP="00F14FF3">
      <w:pPr>
        <w:spacing w:after="0" w:line="240" w:lineRule="auto"/>
        <w:contextualSpacing/>
      </w:pPr>
      <w:r>
        <w:t xml:space="preserve">Unlike </w:t>
      </w:r>
      <w:r w:rsidR="001A0C52">
        <w:t>wearable sensing gloves that integrate</w:t>
      </w:r>
      <w:r>
        <w:t xml:space="preserve"> temperature sensors, there are numerous </w:t>
      </w:r>
      <w:r w:rsidR="006379B3" w:rsidRPr="006379B3">
        <w:t>commercial</w:t>
      </w:r>
      <w:r w:rsidR="001A0C52">
        <w:t>ly available</w:t>
      </w:r>
      <w:r w:rsidR="006379B3" w:rsidRPr="006379B3">
        <w:t xml:space="preserve"> </w:t>
      </w:r>
      <w:r w:rsidR="009806EA" w:rsidRPr="009806EA">
        <w:t>WSG</w:t>
      </w:r>
      <w:r w:rsidR="006379B3" w:rsidRPr="006379B3">
        <w:t>s that integrate</w:t>
      </w:r>
      <w:r w:rsidR="006379B3">
        <w:t xml:space="preserve"> pressure</w:t>
      </w:r>
      <w:r w:rsidR="006379B3" w:rsidRPr="006379B3">
        <w:t xml:space="preserve"> sensors</w:t>
      </w:r>
      <w:r>
        <w:t xml:space="preserve">. </w:t>
      </w:r>
      <w:r w:rsidR="001A0C52" w:rsidRPr="001A0C52">
        <w:rPr>
          <w:b/>
          <w:bCs/>
        </w:rPr>
        <w:t>Fig. 3</w:t>
      </w:r>
      <w:r w:rsidR="001A0C52">
        <w:t xml:space="preserve"> is provided to help the reader visualize what products are available. </w:t>
      </w:r>
      <w:r w:rsidR="00B42350">
        <w:t xml:space="preserve">Most </w:t>
      </w:r>
      <w:r w:rsidR="009806EA" w:rsidRPr="009806EA">
        <w:t>WSG</w:t>
      </w:r>
      <w:r w:rsidR="00B42350">
        <w:t xml:space="preserve">s that integrate pressure sensors are designed to quantify the ergonomics of a product. </w:t>
      </w:r>
      <w:r w:rsidR="001A78BE">
        <w:t xml:space="preserve">The </w:t>
      </w:r>
      <w:r w:rsidR="001A0C52">
        <w:t>“</w:t>
      </w:r>
      <w:proofErr w:type="spellStart"/>
      <w:r w:rsidR="001A78BE">
        <w:t>Pliance</w:t>
      </w:r>
      <w:proofErr w:type="spellEnd"/>
      <w:r w:rsidR="001A78BE">
        <w:t xml:space="preserve"> Glove</w:t>
      </w:r>
      <w:r w:rsidR="001A0C52">
        <w:t>”</w:t>
      </w:r>
      <w:r w:rsidR="001A78BE">
        <w:t xml:space="preserve"> by </w:t>
      </w:r>
      <w:r w:rsidR="001A78BE" w:rsidRPr="001A78BE">
        <w:t>Novel GmbH</w:t>
      </w:r>
      <w:r w:rsidR="001A0C52">
        <w:t xml:space="preserve">, </w:t>
      </w:r>
      <w:r w:rsidR="00AD47AB">
        <w:t xml:space="preserve">shown in </w:t>
      </w:r>
      <w:r w:rsidR="00AD47AB" w:rsidRPr="005C6A8F">
        <w:rPr>
          <w:b/>
          <w:bCs/>
        </w:rPr>
        <w:t>Fig. 3A</w:t>
      </w:r>
      <w:r w:rsidR="00AD47AB">
        <w:rPr>
          <w:b/>
          <w:bCs/>
        </w:rPr>
        <w:t>,</w:t>
      </w:r>
      <w:r w:rsidR="001A78BE" w:rsidRPr="001A78BE">
        <w:t xml:space="preserve"> </w:t>
      </w:r>
      <w:r w:rsidR="001A78BE">
        <w:t xml:space="preserve">uses 256 </w:t>
      </w:r>
      <w:r w:rsidR="005A3932">
        <w:t>capacitance</w:t>
      </w:r>
      <w:r w:rsidR="001A0C52">
        <w:t>-based</w:t>
      </w:r>
      <w:r w:rsidR="005A3932">
        <w:t xml:space="preserve"> pressure </w:t>
      </w:r>
      <w:r w:rsidR="001A78BE">
        <w:t>sensors and</w:t>
      </w:r>
      <w:r w:rsidR="001A0C52">
        <w:t xml:space="preserve"> it</w:t>
      </w:r>
      <w:r w:rsidR="001A78BE">
        <w:t xml:space="preserve"> record</w:t>
      </w:r>
      <w:r w:rsidR="001A0C52">
        <w:t>s</w:t>
      </w:r>
      <w:r w:rsidR="001A78BE">
        <w:t xml:space="preserve"> </w:t>
      </w:r>
      <w:r w:rsidR="001A0C52">
        <w:t>data</w:t>
      </w:r>
      <w:r w:rsidR="001A78BE">
        <w:t xml:space="preserve"> a</w:t>
      </w:r>
      <w:r w:rsidR="001A0C52">
        <w:t>t a</w:t>
      </w:r>
      <w:r w:rsidR="001A78BE">
        <w:t xml:space="preserve"> </w:t>
      </w:r>
      <w:r w:rsidR="001A0C52">
        <w:t xml:space="preserve">sampling rate </w:t>
      </w:r>
      <w:r w:rsidR="001A78BE">
        <w:t>of 20,000 samples per second</w:t>
      </w:r>
      <w:r w:rsidR="00AD47AB">
        <w:t>.</w:t>
      </w:r>
      <w:r w:rsidR="001A78BE">
        <w:t xml:space="preserve"> </w:t>
      </w:r>
      <w:r w:rsidR="00B42350">
        <w:t>T</w:t>
      </w:r>
      <w:r w:rsidR="005A3932">
        <w:t>t can</w:t>
      </w:r>
      <w:r w:rsidR="00B42350">
        <w:t xml:space="preserve"> additionally</w:t>
      </w:r>
      <w:r w:rsidR="005A3932">
        <w:t xml:space="preserve"> be used </w:t>
      </w:r>
      <w:r w:rsidR="00AD47AB">
        <w:t>during physical therapy to assess the severity of a patients injury</w:t>
      </w:r>
      <w:r w:rsidR="00B42350">
        <w:t xml:space="preserve"> and</w:t>
      </w:r>
      <w:r w:rsidR="00AD47AB">
        <w:t xml:space="preserve"> aid the patient’s</w:t>
      </w:r>
      <w:r w:rsidR="005A3932">
        <w:t xml:space="preserve"> rehabilitation</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 xml:space="preserve">The </w:t>
      </w:r>
      <w:r w:rsidR="00AD47AB">
        <w:t>“</w:t>
      </w:r>
      <w:r w:rsidR="000E52AF" w:rsidRPr="000E52AF">
        <w:t>Finger TPS</w:t>
      </w:r>
      <w:r w:rsidR="00AD47AB">
        <w:t>”</w:t>
      </w:r>
      <w:r w:rsidR="000E52AF">
        <w:t xml:space="preserve"> by Medical Tactile Inc</w:t>
      </w:r>
      <w:r w:rsidR="000E52AF" w:rsidRPr="000E52AF">
        <w:t xml:space="preserve"> includes a capacitance pressure sensor on the fingertip of the glove</w:t>
      </w:r>
      <w:r w:rsidR="00B42350">
        <w:t xml:space="preserve">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w:t>
      </w:r>
      <w:r w:rsidR="00AD47AB">
        <w:t>“</w:t>
      </w:r>
      <w:proofErr w:type="spellStart"/>
      <w:r w:rsidR="000E52AF">
        <w:t>TactileGlove</w:t>
      </w:r>
      <w:proofErr w:type="spellEnd"/>
      <w:r w:rsidR="000E52AF">
        <w:t>,</w:t>
      </w:r>
      <w:r w:rsidR="00B42350">
        <w:t>”</w:t>
      </w:r>
      <w:r w:rsidR="000E52AF">
        <w:t xml:space="preserve"> also by Medical Tactile Inc, includes capacitance pressure sensors throughout the entire glove – fingers to palm</w:t>
      </w:r>
      <w:r w:rsidR="00AD47AB">
        <w:t>, as shown in</w:t>
      </w:r>
      <w:r w:rsidR="000E52AF">
        <w:t xml:space="preserve"> </w:t>
      </w:r>
      <w:r w:rsidR="000E52AF" w:rsidRPr="00D05633">
        <w:rPr>
          <w:b/>
          <w:bCs/>
        </w:rPr>
        <w:t>Fig. 3</w:t>
      </w:r>
      <w:r w:rsidR="00AD47AB">
        <w:rPr>
          <w:b/>
          <w:bCs/>
        </w:rPr>
        <w:t>G</w:t>
      </w:r>
      <w:r w:rsidR="00B42350">
        <w:rPr>
          <w:b/>
          <w:bCs/>
        </w:rPr>
        <w:t xml:space="preserve">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w:t>
      </w:r>
      <w:r w:rsidR="00B42350">
        <w:t xml:space="preserve"> The “Glove Pressure Mapping System” by Vista Medical, Ltd is has various pressure sensors mounted on the hand at different locations. An image of the glove is shown in </w:t>
      </w:r>
      <w:r w:rsidR="00B42350" w:rsidRPr="00AD47AB">
        <w:rPr>
          <w:b/>
          <w:bCs/>
        </w:rPr>
        <w:t>Fig. 3L</w:t>
      </w:r>
      <w:r w:rsidR="00B42350">
        <w:t xml:space="preserve"> </w:t>
      </w:r>
      <w:r w:rsidR="00B42350">
        <w:fldChar w:fldCharType="begin"/>
      </w:r>
      <w:r w:rsidR="00B42350">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B42350">
        <w:fldChar w:fldCharType="separate"/>
      </w:r>
      <w:r w:rsidR="00B42350">
        <w:rPr>
          <w:noProof/>
        </w:rPr>
        <w:t>(Vista Medical)</w:t>
      </w:r>
      <w:r w:rsidR="00B42350">
        <w:fldChar w:fldCharType="end"/>
      </w:r>
      <w:r w:rsidR="00B42350">
        <w:t>.</w:t>
      </w:r>
      <w:r w:rsidR="000E52AF">
        <w:t xml:space="preserve"> </w:t>
      </w:r>
      <w:r w:rsidR="00725313">
        <w:t xml:space="preserve">The </w:t>
      </w:r>
      <w:r w:rsidR="00AD47AB">
        <w:t>“</w:t>
      </w:r>
      <w:r w:rsidR="00725313">
        <w:t>Peregrine Glove ST</w:t>
      </w:r>
      <w:r w:rsidR="00AD47AB">
        <w:t>”</w:t>
      </w:r>
      <w:r w:rsidR="00725313">
        <w:t xml:space="preserve"> by Peregrine has 17 touch point contact sensors (5 touch sensors per long finger and 2 touch sensors on the small finger)</w:t>
      </w:r>
      <w:r w:rsidR="00B42350">
        <w:t xml:space="preserve"> as </w:t>
      </w:r>
      <w:r w:rsidR="00725313">
        <w:t xml:space="preserve">shown in </w:t>
      </w:r>
      <w:r w:rsidR="00725313" w:rsidRPr="00725313">
        <w:rPr>
          <w:b/>
          <w:bCs/>
        </w:rPr>
        <w:t>Fig. 3</w:t>
      </w:r>
      <w:r w:rsidR="00AD47AB">
        <w:rPr>
          <w:b/>
          <w:bCs/>
        </w:rPr>
        <w:t>I</w:t>
      </w:r>
      <w:r w:rsidR="00B42350">
        <w:t>, and</w:t>
      </w:r>
      <w:r w:rsidR="00725313">
        <w:t xml:space="preserve"> it primarily used for computer interaction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p>
    <w:p w14:paraId="4F47910B" w14:textId="3CE53182" w:rsidR="006379B3" w:rsidRDefault="006379B3" w:rsidP="00F14FF3">
      <w:pPr>
        <w:spacing w:after="0" w:line="240" w:lineRule="auto"/>
        <w:contextualSpacing/>
      </w:pPr>
    </w:p>
    <w:p w14:paraId="6B8FA179" w14:textId="75C17F92" w:rsidR="00635637" w:rsidRDefault="006379B3" w:rsidP="00F14FF3">
      <w:pPr>
        <w:spacing w:after="0" w:line="240" w:lineRule="auto"/>
        <w:contextualSpacing/>
      </w:pPr>
      <w:r w:rsidRPr="006379B3">
        <w:lastRenderedPageBreak/>
        <w:t>The</w:t>
      </w:r>
      <w:r w:rsidR="00B42350">
        <w:t xml:space="preserve"> bulk of the</w:t>
      </w:r>
      <w:r w:rsidRPr="006379B3">
        <w:t xml:space="preserve"> commercial </w:t>
      </w:r>
      <w:r w:rsidR="009806EA" w:rsidRPr="009806EA">
        <w:t>WSG</w:t>
      </w:r>
      <w:r w:rsidRPr="006379B3">
        <w:t xml:space="preserve">s integrate </w:t>
      </w:r>
      <w:r w:rsidR="00184E78">
        <w:t>strain</w:t>
      </w:r>
      <w:r w:rsidRPr="006379B3">
        <w:t xml:space="preserve"> sensors</w:t>
      </w:r>
      <w:r w:rsidR="00B42350">
        <w:t xml:space="preserve"> for various applications. </w:t>
      </w:r>
      <w:r w:rsidR="001013EC">
        <w:t xml:space="preserve">The largest applications for </w:t>
      </w:r>
      <w:r w:rsidR="009806EA" w:rsidRPr="009806EA">
        <w:t>WSG</w:t>
      </w:r>
      <w:r w:rsidR="001013EC">
        <w:t>s that use strain sensors are virtual and augmented reality</w:t>
      </w:r>
      <w:r w:rsidR="00A953FD">
        <w:t xml:space="preserve"> and computer control</w:t>
      </w:r>
      <w:r w:rsidR="001013EC">
        <w:t xml:space="preserve">, and the following products are designed for these applications. </w:t>
      </w:r>
      <w:r w:rsidR="005A3932">
        <w:t xml:space="preserve">The </w:t>
      </w:r>
      <w:r w:rsidR="001013EC">
        <w:t>“</w:t>
      </w:r>
      <w:r w:rsidR="005A3932">
        <w:t>VMG 8</w:t>
      </w:r>
      <w:r w:rsidR="001013EC">
        <w:t>”</w:t>
      </w:r>
      <w:r w:rsidR="005A3932">
        <w:t xml:space="preserve"> by </w:t>
      </w:r>
      <w:proofErr w:type="spellStart"/>
      <w:r w:rsidR="005A3932">
        <w:t>VRealities</w:t>
      </w:r>
      <w:proofErr w:type="spellEnd"/>
      <w:r w:rsidR="005A3932">
        <w:t xml:space="preserve"> LLC uses </w:t>
      </w:r>
      <w:r w:rsidR="00FB4B16">
        <w:t>one</w:t>
      </w:r>
      <w:r w:rsidR="005A3932">
        <w:t xml:space="preserve"> embedded strain sensor per finger to accurately measure the finger movements </w:t>
      </w:r>
      <w:r w:rsidR="001013EC">
        <w:t>as</w:t>
      </w:r>
      <w:r w:rsidR="005A3932">
        <w:t xml:space="preserve"> shown in </w:t>
      </w:r>
      <w:r w:rsidR="005A3932" w:rsidRPr="005A3932">
        <w:rPr>
          <w:b/>
          <w:bCs/>
        </w:rPr>
        <w:t>Fig. 3B</w:t>
      </w:r>
      <w:r w:rsidR="005A3932">
        <w:t xml:space="preserve"> </w:t>
      </w:r>
      <w:r w:rsidR="005A3932">
        <w:fldChar w:fldCharType="begin"/>
      </w:r>
      <w:r w:rsidR="005A3932">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5A3932">
        <w:fldChar w:fldCharType="separate"/>
      </w:r>
      <w:r w:rsidR="005A3932">
        <w:rPr>
          <w:noProof/>
        </w:rPr>
        <w:t>(Virtual Realities 2018)</w:t>
      </w:r>
      <w:r w:rsidR="005A3932">
        <w:fldChar w:fldCharType="end"/>
      </w:r>
      <w:r w:rsidR="005A3932">
        <w:t>.</w:t>
      </w:r>
      <w:r w:rsidR="008915B0">
        <w:t xml:space="preserve"> The </w:t>
      </w:r>
      <w:r w:rsidR="001013EC">
        <w:t>“</w:t>
      </w:r>
      <w:proofErr w:type="spellStart"/>
      <w:r w:rsidR="008915B0">
        <w:t>MoCap</w:t>
      </w:r>
      <w:proofErr w:type="spellEnd"/>
      <w:r w:rsidR="008915B0">
        <w:t xml:space="preserve"> Pro</w:t>
      </w:r>
      <w:r w:rsidR="001013EC">
        <w:t>”</w:t>
      </w:r>
      <w:r w:rsidR="008915B0">
        <w:t xml:space="preserve"> by </w:t>
      </w:r>
      <w:proofErr w:type="spellStart"/>
      <w:r w:rsidR="008915B0">
        <w:t>StretchSense</w:t>
      </w:r>
      <w:proofErr w:type="spellEnd"/>
      <w:r w:rsidR="008915B0">
        <w:t xml:space="preserve"> uses multi-segmented splay sensors to detect the bending of each knuckle as well as the lateral sprea</w:t>
      </w:r>
      <w:r w:rsidR="001013EC">
        <w:t>d as</w:t>
      </w:r>
      <w:r w:rsidR="008915B0">
        <w:t xml:space="preserve"> shown in </w:t>
      </w:r>
      <w:r w:rsidR="008915B0" w:rsidRPr="008915B0">
        <w:rPr>
          <w:b/>
          <w:bCs/>
        </w:rPr>
        <w:t>Fig. 3C</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1013EC">
        <w:t>The “</w:t>
      </w:r>
      <w:proofErr w:type="spellStart"/>
      <w:r w:rsidR="001013EC">
        <w:t>CaptoGlove</w:t>
      </w:r>
      <w:proofErr w:type="spellEnd"/>
      <w:r w:rsidR="001013EC">
        <w:t xml:space="preserve">” by </w:t>
      </w:r>
      <w:proofErr w:type="spellStart"/>
      <w:r w:rsidR="001013EC">
        <w:t>CaptoGlove</w:t>
      </w:r>
      <w:proofErr w:type="spellEnd"/>
      <w:r w:rsidR="001013EC">
        <w:t xml:space="preserve"> Inc includes a bend sensor for each finger as shown in </w:t>
      </w:r>
      <w:r w:rsidR="001013EC" w:rsidRPr="009B2153">
        <w:rPr>
          <w:b/>
          <w:bCs/>
        </w:rPr>
        <w:t>Fig. 3</w:t>
      </w:r>
      <w:r w:rsidR="007E1B68">
        <w:rPr>
          <w:b/>
          <w:bCs/>
        </w:rPr>
        <w:t>E</w:t>
      </w:r>
      <w:r w:rsidR="001013EC">
        <w:rPr>
          <w:b/>
          <w:bCs/>
        </w:rPr>
        <w:t xml:space="preserve"> </w:t>
      </w:r>
      <w:r w:rsidR="001013EC">
        <w:fldChar w:fldCharType="begin"/>
      </w:r>
      <w:r w:rsidR="001013EC">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1013EC">
        <w:fldChar w:fldCharType="separate"/>
      </w:r>
      <w:r w:rsidR="001013EC">
        <w:rPr>
          <w:noProof/>
        </w:rPr>
        <w:t>(CaptoGlove 2020)</w:t>
      </w:r>
      <w:r w:rsidR="001013EC">
        <w:fldChar w:fldCharType="end"/>
      </w:r>
      <w:r w:rsidR="001013EC">
        <w:t xml:space="preserve">. The </w:t>
      </w:r>
      <w:r w:rsidR="007E1B68">
        <w:t>“</w:t>
      </w:r>
      <w:r w:rsidR="001013EC">
        <w:t>Manus Prime II Haptic</w:t>
      </w:r>
      <w:r w:rsidR="007E1B68">
        <w:t>”</w:t>
      </w:r>
      <w:r w:rsidR="001013EC">
        <w:t xml:space="preserve"> by Manus VR includes a bend sensor in each finger and provides haptic feedback</w:t>
      </w:r>
      <w:r w:rsidR="007E1B68">
        <w:t>, a</w:t>
      </w:r>
      <w:r w:rsidR="001013EC">
        <w:t xml:space="preserve">s shown in </w:t>
      </w:r>
      <w:r w:rsidR="001013EC" w:rsidRPr="00CA484D">
        <w:rPr>
          <w:b/>
          <w:bCs/>
        </w:rPr>
        <w:t>Fig. 3</w:t>
      </w:r>
      <w:r w:rsidR="007E1B68">
        <w:rPr>
          <w:b/>
          <w:bCs/>
        </w:rPr>
        <w:t>J</w:t>
      </w:r>
      <w:r w:rsidR="001013EC">
        <w:t xml:space="preserve"> </w:t>
      </w:r>
      <w:r w:rsidR="001013EC">
        <w:fldChar w:fldCharType="begin"/>
      </w:r>
      <w:r w:rsidR="001013EC">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1013EC">
        <w:fldChar w:fldCharType="separate"/>
      </w:r>
      <w:r w:rsidR="001013EC">
        <w:rPr>
          <w:noProof/>
        </w:rPr>
        <w:t>(Manus-VR 2021)</w:t>
      </w:r>
      <w:r w:rsidR="001013EC">
        <w:fldChar w:fldCharType="end"/>
      </w:r>
      <w:r w:rsidR="001013EC">
        <w:t xml:space="preserve">. The </w:t>
      </w:r>
      <w:r w:rsidR="00A953FD">
        <w:t>“</w:t>
      </w:r>
      <w:r w:rsidR="001013EC">
        <w:t>5DT Data Glove 5 Ultra</w:t>
      </w:r>
      <w:r w:rsidR="00A953FD">
        <w:t>” by 5DT Technologies</w:t>
      </w:r>
      <w:r w:rsidR="001013EC">
        <w:t xml:space="preserve"> includes a bend sensor </w:t>
      </w:r>
      <w:r w:rsidR="00A953FD">
        <w:t>o</w:t>
      </w:r>
      <w:r w:rsidR="001013EC">
        <w:t>n each finger a</w:t>
      </w:r>
      <w:r w:rsidR="00A953FD">
        <w:t>s</w:t>
      </w:r>
      <w:r w:rsidR="001013EC">
        <w:t xml:space="preserve"> shown in </w:t>
      </w:r>
      <w:r w:rsidR="001013EC" w:rsidRPr="00A953FD">
        <w:rPr>
          <w:b/>
          <w:bCs/>
        </w:rPr>
        <w:t>Fig. 3</w:t>
      </w:r>
      <w:r w:rsidR="00A953FD" w:rsidRPr="00A953FD">
        <w:rPr>
          <w:b/>
          <w:bCs/>
        </w:rPr>
        <w:t>K</w:t>
      </w:r>
      <w:r w:rsidR="001013EC">
        <w:t xml:space="preserve"> </w:t>
      </w:r>
      <w:r w:rsidR="001013EC">
        <w:fldChar w:fldCharType="begin"/>
      </w:r>
      <w:r w:rsidR="001013EC">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1013EC">
        <w:fldChar w:fldCharType="separate"/>
      </w:r>
      <w:r w:rsidR="001013EC">
        <w:rPr>
          <w:noProof/>
        </w:rPr>
        <w:t>(5DT 2021)</w:t>
      </w:r>
      <w:r w:rsidR="001013EC">
        <w:fldChar w:fldCharType="end"/>
      </w:r>
      <w:r w:rsidR="001013EC">
        <w:t>.</w:t>
      </w:r>
      <w:r w:rsidR="00A953FD" w:rsidRPr="00A953FD">
        <w:t xml:space="preserve"> </w:t>
      </w:r>
      <w:r w:rsidR="00A953FD">
        <w:t xml:space="preserve">The </w:t>
      </w:r>
      <w:r w:rsidR="0037235F">
        <w:t>“</w:t>
      </w:r>
      <w:proofErr w:type="spellStart"/>
      <w:r w:rsidR="00A953FD">
        <w:t>BeBop</w:t>
      </w:r>
      <w:proofErr w:type="spellEnd"/>
      <w:r w:rsidR="00A953FD">
        <w:t xml:space="preserve"> Forte Data Glove</w:t>
      </w:r>
      <w:r w:rsidR="0037235F">
        <w:t>”</w:t>
      </w:r>
      <w:r w:rsidR="00A953FD">
        <w:t xml:space="preserve"> by </w:t>
      </w:r>
      <w:proofErr w:type="spellStart"/>
      <w:r w:rsidR="00A953FD">
        <w:t>BeBop</w:t>
      </w:r>
      <w:proofErr w:type="spellEnd"/>
      <w:r w:rsidR="00A953FD">
        <w:t xml:space="preserve"> Sensors includes a bend sensor </w:t>
      </w:r>
      <w:r w:rsidR="0037235F">
        <w:t>o</w:t>
      </w:r>
      <w:r w:rsidR="00A953FD">
        <w:t>n each finger and has haptic feedback in the glove</w:t>
      </w:r>
      <w:r w:rsidR="0037235F">
        <w:t>, as</w:t>
      </w:r>
      <w:r w:rsidR="00A953FD">
        <w:t xml:space="preserve"> shown in </w:t>
      </w:r>
      <w:r w:rsidR="00A953FD" w:rsidRPr="0070279B">
        <w:rPr>
          <w:b/>
          <w:bCs/>
        </w:rPr>
        <w:t>Fig. 3</w:t>
      </w:r>
      <w:r w:rsidR="0037235F">
        <w:rPr>
          <w:b/>
          <w:bCs/>
        </w:rPr>
        <w:t>F</w:t>
      </w:r>
      <w:r w:rsidR="00A953FD">
        <w:t xml:space="preserve"> </w:t>
      </w:r>
      <w:r w:rsidR="00A953FD">
        <w:fldChar w:fldCharType="begin"/>
      </w:r>
      <w:r w:rsidR="00A953FD">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A953FD">
        <w:fldChar w:fldCharType="separate"/>
      </w:r>
      <w:r w:rsidR="00A953FD">
        <w:rPr>
          <w:noProof/>
        </w:rPr>
        <w:t>(BeBop 2021)</w:t>
      </w:r>
      <w:r w:rsidR="00A953FD">
        <w:fldChar w:fldCharType="end"/>
      </w:r>
      <w:r w:rsidR="00A953FD">
        <w:t>.</w:t>
      </w:r>
      <w:r w:rsidR="0037235F">
        <w:t xml:space="preserve"> There are a few products that target different applications. </w:t>
      </w:r>
      <w:r w:rsidR="00283FDC">
        <w:t xml:space="preserve">The </w:t>
      </w:r>
      <w:r w:rsidR="0037235F">
        <w:t>“</w:t>
      </w:r>
      <w:proofErr w:type="spellStart"/>
      <w:r w:rsidR="00283FDC">
        <w:t>Flexpoint</w:t>
      </w:r>
      <w:proofErr w:type="spellEnd"/>
      <w:r w:rsidR="00283FDC">
        <w:t xml:space="preserve"> </w:t>
      </w:r>
      <w:r w:rsidR="00F46DB4">
        <w:t>USB Glove Kit</w:t>
      </w:r>
      <w:r w:rsidR="0037235F">
        <w:t>”</w:t>
      </w:r>
      <w:r w:rsidR="00F46DB4">
        <w:t xml:space="preserve"> by </w:t>
      </w:r>
      <w:proofErr w:type="spellStart"/>
      <w:r w:rsidR="00F46DB4">
        <w:t>Flexpoint</w:t>
      </w:r>
      <w:proofErr w:type="spellEnd"/>
      <w:r w:rsidR="00F46DB4">
        <w:t xml:space="preserve"> Sensor Systems includes a dual segment bend sensor for each finge</w:t>
      </w:r>
      <w:r w:rsidR="0037235F">
        <w:t>r as</w:t>
      </w:r>
      <w:r w:rsidR="00F46DB4">
        <w:t xml:space="preserve"> shown in </w:t>
      </w:r>
      <w:r w:rsidR="00F46DB4" w:rsidRPr="00F46DB4">
        <w:rPr>
          <w:b/>
          <w:bCs/>
        </w:rPr>
        <w:t>Fig. 3</w:t>
      </w:r>
      <w:r w:rsidR="0037235F">
        <w:rPr>
          <w:b/>
          <w:bCs/>
        </w:rPr>
        <w:t>D</w:t>
      </w:r>
      <w:r w:rsidR="00F46DB4">
        <w:t>. This glove can be used for a variety of medical applications</w:t>
      </w:r>
      <w:r w:rsidR="0037235F">
        <w:t>;</w:t>
      </w:r>
      <w:r w:rsidR="00F46DB4">
        <w:t xml:space="preserve"> determining a patient’s level of monitor skill, post-surgery evaluation, and assisting the disabled </w:t>
      </w:r>
      <w:r w:rsidR="00F46DB4">
        <w:fldChar w:fldCharType="begin"/>
      </w:r>
      <w:r w:rsidR="00942EE3">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F46DB4">
        <w:fldChar w:fldCharType="separate"/>
      </w:r>
      <w:r w:rsidR="00F46DB4">
        <w:rPr>
          <w:noProof/>
        </w:rPr>
        <w:t>(Flexpoint 2021)</w:t>
      </w:r>
      <w:r w:rsidR="00F46DB4">
        <w:fldChar w:fldCharType="end"/>
      </w:r>
      <w:r w:rsidR="00F46DB4">
        <w:t>.</w:t>
      </w:r>
      <w:r w:rsidR="009B2153">
        <w:t xml:space="preserve"> </w:t>
      </w:r>
      <w:r w:rsidR="0070279B">
        <w:t xml:space="preserve">The </w:t>
      </w:r>
      <w:r w:rsidR="0037235F">
        <w:t>“</w:t>
      </w:r>
      <w:r w:rsidR="0070279B">
        <w:t>Smart Glove for Home</w:t>
      </w:r>
      <w:r w:rsidR="0037235F">
        <w:t>”</w:t>
      </w:r>
      <w:r w:rsidR="0070279B">
        <w:t xml:space="preserve"> by </w:t>
      </w:r>
      <w:proofErr w:type="spellStart"/>
      <w:r w:rsidR="0070279B">
        <w:t>Neofect</w:t>
      </w:r>
      <w:proofErr w:type="spellEnd"/>
      <w:r w:rsidR="0070279B">
        <w:t xml:space="preserve"> USA includes a bend sensor for each finger</w:t>
      </w:r>
      <w:r w:rsidR="0037235F">
        <w:t>.</w:t>
      </w:r>
      <w:r w:rsidR="0070279B">
        <w:t xml:space="preserve"> This glove is primarily used as a medical device to quantify </w:t>
      </w:r>
      <w:r w:rsidR="0037235F">
        <w:t xml:space="preserve">the </w:t>
      </w:r>
      <w:r w:rsidR="0070279B">
        <w:t xml:space="preserve">movements of </w:t>
      </w:r>
      <w:r w:rsidR="0037235F">
        <w:t>one’s hand</w:t>
      </w:r>
      <w:r w:rsidR="0070279B">
        <w:t xml:space="preserve"> to better promote repetition to improve motor function</w:t>
      </w:r>
      <w:r w:rsidR="0037235F">
        <w:t xml:space="preserve"> for stroke patients and those suffering from sensory impairment</w:t>
      </w:r>
      <w:r w:rsidR="0070279B">
        <w:t xml:space="preserve">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w:t>
      </w:r>
      <w:r w:rsidR="0037235F">
        <w:t xml:space="preserve"> T</w:t>
      </w:r>
      <w:r w:rsidR="00D05633">
        <w:t xml:space="preserve">he </w:t>
      </w:r>
      <w:r w:rsidR="0037235F">
        <w:t>“</w:t>
      </w:r>
      <w:proofErr w:type="spellStart"/>
      <w:r w:rsidR="00D05633">
        <w:t>Mi</w:t>
      </w:r>
      <w:r w:rsidR="0037235F">
        <w:t>M</w:t>
      </w:r>
      <w:r w:rsidR="00D05633">
        <w:t>u</w:t>
      </w:r>
      <w:proofErr w:type="spellEnd"/>
      <w:r w:rsidR="00D05633">
        <w:t xml:space="preserve"> Gloves</w:t>
      </w:r>
      <w:r w:rsidR="0037235F">
        <w:t>”</w:t>
      </w:r>
      <w:r w:rsidR="00D05633">
        <w:t xml:space="preserve"> by Mi Mu Gloves Limited</w:t>
      </w:r>
      <w:r w:rsidR="000E4C17">
        <w:t xml:space="preserve"> includes a bend sensor in each finger </w:t>
      </w:r>
      <w:r w:rsidR="0037235F">
        <w:t>as</w:t>
      </w:r>
      <w:r w:rsidR="000E4C17">
        <w:t xml:space="preserve"> shown in </w:t>
      </w:r>
      <w:r w:rsidR="000E4C17" w:rsidRPr="00725313">
        <w:rPr>
          <w:b/>
          <w:bCs/>
        </w:rPr>
        <w:t>Fig. 3</w:t>
      </w:r>
      <w:r w:rsidR="0037235F">
        <w:rPr>
          <w:b/>
          <w:bCs/>
        </w:rPr>
        <w:t>H</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p>
    <w:p w14:paraId="340DCE7A" w14:textId="10B6DD30" w:rsidR="00F07EBD" w:rsidRDefault="00F07EBD" w:rsidP="00F14FF3">
      <w:pPr>
        <w:spacing w:after="0" w:line="240" w:lineRule="auto"/>
        <w:contextualSpacing/>
      </w:pPr>
    </w:p>
    <w:p w14:paraId="52503D1F" w14:textId="10F05DA5" w:rsidR="00F07EBD" w:rsidRDefault="00F07EBD" w:rsidP="00F14FF3">
      <w:pPr>
        <w:spacing w:after="0" w:line="240" w:lineRule="auto"/>
        <w:contextualSpacing/>
      </w:pPr>
      <w:r>
        <w:t xml:space="preserve">These commercially available </w:t>
      </w:r>
      <w:r w:rsidR="009806EA" w:rsidRPr="009806EA">
        <w:t>WSG</w:t>
      </w:r>
      <w:r>
        <w:t>s provide the reader with a</w:t>
      </w:r>
      <w:r w:rsidR="007E6CF1">
        <w:t xml:space="preserve"> broad overview </w:t>
      </w:r>
      <w:r>
        <w:t xml:space="preserve">of what features and sensors have been implemented </w:t>
      </w:r>
      <w:r w:rsidR="007E6CF1">
        <w:t xml:space="preserve">in </w:t>
      </w:r>
      <w:r w:rsidR="009806EA" w:rsidRPr="009806EA">
        <w:t>WSG</w:t>
      </w:r>
      <w:r w:rsidR="007E6CF1">
        <w:t xml:space="preserve">s </w:t>
      </w:r>
      <w:r w:rsidR="005D53DA">
        <w:t>at a</w:t>
      </w:r>
      <w:r>
        <w:t xml:space="preserve"> production </w:t>
      </w:r>
      <w:r w:rsidR="00741135">
        <w:t>level</w:t>
      </w:r>
      <w:r>
        <w:t>.</w:t>
      </w:r>
      <w:r w:rsidR="00741135">
        <w:t xml:space="preserve"> </w:t>
      </w:r>
      <w:r w:rsidR="007E6CF1">
        <w:t>Additionally, this section should</w:t>
      </w:r>
      <w:r w:rsidR="0037235F">
        <w:t xml:space="preserve"> </w:t>
      </w:r>
      <w:r w:rsidR="007E6CF1">
        <w:t>assist</w:t>
      </w:r>
      <w:r w:rsidR="00741135">
        <w:t xml:space="preserve"> </w:t>
      </w:r>
      <w:r w:rsidR="007E6CF1">
        <w:t xml:space="preserve">the reader by allowing them </w:t>
      </w:r>
      <w:r w:rsidR="00741135">
        <w:t>to understand what</w:t>
      </w:r>
      <w:r w:rsidR="007E6CF1">
        <w:t xml:space="preserve"> </w:t>
      </w:r>
      <w:r w:rsidR="009806EA" w:rsidRPr="009806EA">
        <w:t>WSG</w:t>
      </w:r>
      <w:r w:rsidR="007E6CF1">
        <w:t xml:space="preserve"> </w:t>
      </w:r>
      <w:r w:rsidR="00741135">
        <w:t>they could purchase to</w:t>
      </w:r>
      <w:r w:rsidR="007E6CF1">
        <w:t xml:space="preserve"> accomplish their</w:t>
      </w:r>
      <w:r w:rsidR="00741135">
        <w:t xml:space="preserve"> research</w:t>
      </w:r>
      <w:r w:rsidR="007E6CF1">
        <w:t xml:space="preserve"> goal</w:t>
      </w:r>
      <w:r w:rsidR="00741135">
        <w:t xml:space="preserve">. </w:t>
      </w:r>
    </w:p>
    <w:p w14:paraId="5E15E6FC" w14:textId="77777777" w:rsidR="00184E78" w:rsidRDefault="00184E78" w:rsidP="00F14FF3">
      <w:pPr>
        <w:spacing w:after="0" w:line="240" w:lineRule="auto"/>
        <w:contextualSpacing/>
      </w:pPr>
    </w:p>
    <w:p w14:paraId="295C8A87" w14:textId="2B68F4D7"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ins w:id="186" w:author="Carl" w:date="2021-03-28T17:11:00Z">
        <w:r w:rsidR="00F8286C">
          <w:rPr>
            <w:b/>
            <w:bCs/>
          </w:rPr>
          <w:t xml:space="preserve"> </w:t>
        </w:r>
      </w:ins>
      <w:ins w:id="187" w:author="Carl" w:date="2021-03-28T17:12:00Z">
        <w:r w:rsidR="00F8286C">
          <w:rPr>
            <w:b/>
            <w:bCs/>
          </w:rPr>
          <w:t>w</w:t>
        </w:r>
      </w:ins>
      <w:ins w:id="188" w:author="Carl" w:date="2021-03-28T17:11:00Z">
        <w:r w:rsidR="00F8286C">
          <w:rPr>
            <w:b/>
            <w:bCs/>
          </w:rPr>
          <w:t xml:space="preserve">earable </w:t>
        </w:r>
      </w:ins>
      <w:ins w:id="189" w:author="Carl" w:date="2021-03-28T17:12:00Z">
        <w:r w:rsidR="00F8286C">
          <w:rPr>
            <w:b/>
            <w:bCs/>
          </w:rPr>
          <w:t>s</w:t>
        </w:r>
      </w:ins>
      <w:ins w:id="190" w:author="Carl" w:date="2021-03-28T17:11:00Z">
        <w:r w:rsidR="00F8286C">
          <w:rPr>
            <w:b/>
            <w:bCs/>
          </w:rPr>
          <w:t xml:space="preserve">ensing </w:t>
        </w:r>
      </w:ins>
      <w:ins w:id="191" w:author="Carl" w:date="2021-03-28T17:12:00Z">
        <w:r w:rsidR="00F8286C">
          <w:rPr>
            <w:b/>
            <w:bCs/>
          </w:rPr>
          <w:t>g</w:t>
        </w:r>
      </w:ins>
      <w:ins w:id="192" w:author="Carl" w:date="2021-03-28T17:11:00Z">
        <w:r w:rsidR="00F8286C">
          <w:rPr>
            <w:b/>
            <w:bCs/>
          </w:rPr>
          <w:t>loves</w:t>
        </w:r>
      </w:ins>
      <w:del w:id="193" w:author="Carl" w:date="2021-03-28T17:11:00Z">
        <w:r w:rsidRPr="00635637" w:rsidDel="00F8286C">
          <w:rPr>
            <w:b/>
            <w:bCs/>
          </w:rPr>
          <w:delText xml:space="preserve"> </w:delText>
        </w:r>
        <w:r w:rsidR="000A4703" w:rsidRPr="00635637" w:rsidDel="00F8286C">
          <w:rPr>
            <w:b/>
            <w:bCs/>
          </w:rPr>
          <w:delText>wearable s</w:delText>
        </w:r>
        <w:r w:rsidRPr="00635637" w:rsidDel="00F8286C">
          <w:rPr>
            <w:b/>
            <w:bCs/>
          </w:rPr>
          <w:delText xml:space="preserve">ensor </w:delText>
        </w:r>
        <w:r w:rsidR="000A4703" w:rsidRPr="00635637" w:rsidDel="00F8286C">
          <w:rPr>
            <w:b/>
            <w:bCs/>
          </w:rPr>
          <w:delText>g</w:delText>
        </w:r>
        <w:r w:rsidRPr="00635637" w:rsidDel="00F8286C">
          <w:rPr>
            <w:b/>
            <w:bCs/>
          </w:rPr>
          <w:delText>loves</w:delText>
        </w:r>
      </w:del>
    </w:p>
    <w:p w14:paraId="365DAB63" w14:textId="77777777" w:rsidR="00400BA8" w:rsidRPr="00635637" w:rsidRDefault="00400BA8" w:rsidP="00F14FF3">
      <w:pPr>
        <w:spacing w:after="0" w:line="240" w:lineRule="auto"/>
        <w:contextualSpacing/>
        <w:rPr>
          <w:b/>
          <w:bCs/>
        </w:rPr>
      </w:pPr>
    </w:p>
    <w:p w14:paraId="1DD70A98" w14:textId="315D6BE8" w:rsidR="006E0948" w:rsidRDefault="00190D0A" w:rsidP="00F14FF3">
      <w:pPr>
        <w:spacing w:after="0" w:line="240" w:lineRule="auto"/>
        <w:contextualSpacing/>
      </w:pPr>
      <w:r>
        <w:t xml:space="preserve">This section of the paper focuses on </w:t>
      </w:r>
      <w:r w:rsidR="000F0679">
        <w:t xml:space="preserve">Do-It-Yourself (DIY) versions of </w:t>
      </w:r>
      <w:r w:rsidR="009806EA" w:rsidRPr="009806EA">
        <w:t>WSG</w:t>
      </w:r>
      <w:r w:rsidR="000F0679">
        <w:t>s</w:t>
      </w:r>
      <w:r>
        <w:t xml:space="preserve">, and </w:t>
      </w:r>
      <w:r w:rsidR="00A12F04">
        <w:t>t</w:t>
      </w:r>
      <w:r w:rsidR="007927B8">
        <w:t xml:space="preserve">he manufacturing methods </w:t>
      </w:r>
      <w:r w:rsidR="005824D6">
        <w:t>engineers and artist</w:t>
      </w:r>
      <w:r w:rsidR="007927B8">
        <w:t xml:space="preserve"> use to make </w:t>
      </w:r>
      <w:r w:rsidR="00A12F04">
        <w:t xml:space="preserve">these devices </w:t>
      </w:r>
      <w:r w:rsidR="007927B8">
        <w:t>differs dramatically from commercial and academic versions. With hand tools and minimal equipment, the</w:t>
      </w:r>
      <w:r w:rsidR="00A12F04">
        <w:t xml:space="preserve">se designers </w:t>
      </w:r>
      <w:r w:rsidR="007927B8">
        <w:t xml:space="preserve">are still able to build a </w:t>
      </w:r>
      <w:r w:rsidR="009806EA" w:rsidRPr="009806EA">
        <w:t>WSG</w:t>
      </w:r>
      <w:r w:rsidR="007927B8">
        <w:t xml:space="preser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r w:rsidRPr="00190D0A">
        <w:rPr>
          <w:b/>
          <w:bCs/>
        </w:rPr>
        <w:t>Fig. 4</w:t>
      </w:r>
      <w:r>
        <w:t xml:space="preserve"> is provided to help the reader visualize what </w:t>
      </w:r>
      <w:r w:rsidR="009806EA" w:rsidRPr="009806EA">
        <w:t>WSG</w:t>
      </w:r>
      <w:r w:rsidR="00A12F04">
        <w:t>s</w:t>
      </w:r>
      <w:r>
        <w:t xml:space="preserve"> are possible to make without expensive equipment.</w:t>
      </w:r>
      <w:r w:rsidR="00A12F04">
        <w:t xml:space="preserve"> These projects should provide readers with an interest perspective on what </w:t>
      </w:r>
      <w:r w:rsidR="00177D13">
        <w:t xml:space="preserve">is possible using a </w:t>
      </w:r>
      <w:r w:rsidR="009806EA" w:rsidRPr="009806EA">
        <w:t>WSG</w:t>
      </w:r>
      <w:r w:rsidR="00177D13">
        <w:t xml:space="preserve">. </w:t>
      </w:r>
    </w:p>
    <w:p w14:paraId="0C523CE0" w14:textId="77777777" w:rsidR="00190D0A" w:rsidRDefault="00190D0A" w:rsidP="00F14FF3">
      <w:pPr>
        <w:spacing w:after="0" w:line="240" w:lineRule="auto"/>
        <w:contextualSpacing/>
      </w:pPr>
    </w:p>
    <w:p w14:paraId="46F4EE6F" w14:textId="78676CC4" w:rsidR="00A32540" w:rsidRDefault="00177D13" w:rsidP="00F14FF3">
      <w:pPr>
        <w:spacing w:after="0" w:line="240" w:lineRule="auto"/>
        <w:contextualSpacing/>
      </w:pPr>
      <w:r>
        <w:t>User ‘</w:t>
      </w:r>
      <w:r w:rsidR="006E0948">
        <w:t>Zack Freedman</w:t>
      </w:r>
      <w:r>
        <w:t>’ on Thingiverse</w:t>
      </w:r>
      <w:r w:rsidR="006E0948">
        <w:t xml:space="preserve"> was able to build the </w:t>
      </w:r>
      <w:r w:rsidR="00190D0A">
        <w:t>“</w:t>
      </w:r>
      <w:r w:rsidR="006E0948">
        <w:t>Parametric Data Glove</w:t>
      </w:r>
      <w:r w:rsidR="00190D0A">
        <w:t>”</w:t>
      </w:r>
      <w:r w:rsidR="006E0948">
        <w:t xml:space="preserve"> by 3D printing ring-like fixtures to secure </w:t>
      </w:r>
      <w:r w:rsidR="00190D0A">
        <w:t xml:space="preserve">off-the-shelf (OTS) </w:t>
      </w:r>
      <w:r w:rsidR="006E0948">
        <w:t xml:space="preserve">flex sensors on the back of the finger. This design exposes the fingers and the palm, and this low friction design maximizes the user’s maneuverability as one can see in </w:t>
      </w:r>
      <w:r w:rsidR="006E0948" w:rsidRPr="007234A4">
        <w:rPr>
          <w:b/>
          <w:bCs/>
        </w:rPr>
        <w:t>Fig. 4A</w:t>
      </w:r>
      <w:r w:rsidR="006E0948">
        <w:t xml:space="preserve"> </w:t>
      </w:r>
      <w:r w:rsidR="006E0948">
        <w:fldChar w:fldCharType="begin"/>
      </w:r>
      <w:r w:rsidR="006E0948">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fldChar w:fldCharType="separate"/>
      </w:r>
      <w:r w:rsidR="006E0948">
        <w:rPr>
          <w:noProof/>
        </w:rPr>
        <w:t>(Freedman 2016)</w:t>
      </w:r>
      <w:r w:rsidR="006E0948">
        <w:fldChar w:fldCharType="end"/>
      </w:r>
      <w:r w:rsidR="006E0948">
        <w:t xml:space="preserve">. User </w:t>
      </w:r>
      <w:r w:rsidR="00B153B4">
        <w:t>‘</w:t>
      </w:r>
      <w:r w:rsidR="006E0948">
        <w:t>vu2aeo</w:t>
      </w:r>
      <w:r w:rsidR="00B153B4">
        <w:t>’</w:t>
      </w:r>
      <w:r w:rsidR="007234A4">
        <w:t xml:space="preserve"> </w:t>
      </w:r>
      <w:r w:rsidR="00B153B4">
        <w:t>from</w:t>
      </w:r>
      <w:r w:rsidR="007234A4">
        <w:t xml:space="preserve"> Instructables</w:t>
      </w:r>
      <w:r w:rsidR="006E0948">
        <w:t xml:space="preserve"> built a </w:t>
      </w:r>
      <w:r w:rsidR="007234A4">
        <w:t>low-cost</w:t>
      </w:r>
      <w:r w:rsidR="006E0948">
        <w:t xml:space="preserve"> </w:t>
      </w:r>
      <w:r w:rsidR="009806EA" w:rsidRPr="009806EA">
        <w:t>WSG</w:t>
      </w:r>
      <w:r w:rsidR="006E0948">
        <w:t xml:space="preserve"> using </w:t>
      </w:r>
      <w:r w:rsidR="00B153B4">
        <w:t>OTS</w:t>
      </w:r>
      <w:r w:rsidR="00AA5728">
        <w:t xml:space="preserve"> </w:t>
      </w:r>
      <w:r w:rsidR="006E0948">
        <w:t>flex sensors on the back of the hand</w:t>
      </w:r>
      <w:r w:rsidR="007234A4">
        <w:t>. An Arduino then read</w:t>
      </w:r>
      <w:r w:rsidR="00B153B4">
        <w:t>s</w:t>
      </w:r>
      <w:r w:rsidR="007234A4">
        <w:t xml:space="preserve"> the flex sensors and control</w:t>
      </w:r>
      <w:r w:rsidR="00B153B4">
        <w:t>s</w:t>
      </w:r>
      <w:r w:rsidR="007234A4">
        <w:t xml:space="preserve">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B153B4">
        <w:t>User ‘</w:t>
      </w:r>
      <w:r w:rsidR="00AA5728">
        <w:t>Will</w:t>
      </w:r>
      <w:r w:rsidR="006D4CC8">
        <w:t xml:space="preserve"> Donaldson</w:t>
      </w:r>
      <w:r w:rsidR="00B153B4">
        <w:t>’ from Instructables</w:t>
      </w:r>
      <w:r w:rsidR="00AA5728">
        <w:t xml:space="preserve"> </w:t>
      </w:r>
      <w:r w:rsidR="006D4CC8">
        <w:t>us</w:t>
      </w:r>
      <w:r w:rsidR="00AA5728">
        <w:t>ed</w:t>
      </w:r>
      <w:r w:rsidR="006D4CC8">
        <w:t xml:space="preserve"> </w:t>
      </w:r>
      <w:proofErr w:type="spellStart"/>
      <w:r w:rsidR="006D4CC8">
        <w:t>velostat</w:t>
      </w:r>
      <w:proofErr w:type="spellEnd"/>
      <w:r w:rsidR="006D4CC8">
        <w:t xml:space="preserve"> as a piezoresistive material</w:t>
      </w:r>
      <w:r w:rsidR="00AA5728">
        <w:t xml:space="preserve"> to build</w:t>
      </w:r>
      <w:r w:rsidR="006D4CC8">
        <w:t xml:space="preserve"> strain sensor</w:t>
      </w:r>
      <w:r w:rsidR="00AA5728">
        <w:t>s</w:t>
      </w:r>
      <w:r w:rsidR="006D4CC8">
        <w:t xml:space="preserve"> to measure how much each finger bends</w:t>
      </w:r>
      <w:r w:rsidR="007C7E37">
        <w:t xml:space="preserve"> as shown </w:t>
      </w:r>
      <w:r w:rsidR="007C7E37">
        <w:lastRenderedPageBreak/>
        <w:t xml:space="preserve">in </w:t>
      </w:r>
      <w:r w:rsidR="007C7E37" w:rsidRPr="007C7E37">
        <w:rPr>
          <w:b/>
          <w:bCs/>
        </w:rPr>
        <w:t>Fig. 3G</w:t>
      </w:r>
      <w:r w:rsidR="006D4CC8">
        <w:t xml:space="preserve">. </w:t>
      </w:r>
      <w:r w:rsidR="00B153B4">
        <w:t>A</w:t>
      </w:r>
      <w:r w:rsidR="00AA5728">
        <w:t>n</w:t>
      </w:r>
      <w:r w:rsidR="006D4CC8">
        <w:t xml:space="preserve"> </w:t>
      </w:r>
      <w:r w:rsidR="00AA5728">
        <w:t xml:space="preserve">Arduino Lilypad </w:t>
      </w:r>
      <w:r w:rsidR="00B153B4">
        <w:t>is used to</w:t>
      </w:r>
      <w:r w:rsidR="00AA5728">
        <w:t xml:space="preserve">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B153B4">
        <w:t>User ‘</w:t>
      </w:r>
      <w:r w:rsidR="007234A4">
        <w:t>Rachel Freire</w:t>
      </w:r>
      <w:r w:rsidR="00B153B4">
        <w:t>’</w:t>
      </w:r>
      <w:r w:rsidR="007234A4">
        <w:t xml:space="preserve"> built a low-cost </w:t>
      </w:r>
      <w:r w:rsidR="009806EA" w:rsidRPr="009806EA">
        <w:t>WSG</w:t>
      </w:r>
      <w:r w:rsidR="007234A4">
        <w:t xml:space="preser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xml:space="preserve">. </w:t>
      </w:r>
      <w:r w:rsidR="00B153B4">
        <w:t>User ‘</w:t>
      </w:r>
      <w:r w:rsidR="007234A4">
        <w:t>Rachel Freire</w:t>
      </w:r>
      <w:r w:rsidR="00B153B4">
        <w:t>’</w:t>
      </w:r>
      <w:r w:rsidR="007234A4">
        <w:t xml:space="preserve"> decided to expand on </w:t>
      </w:r>
      <w:r w:rsidR="00083017">
        <w:t>her previous project’s technology</w:t>
      </w:r>
      <w:r w:rsidR="007234A4">
        <w:t xml:space="preserve"> by integrating a </w:t>
      </w:r>
      <w:proofErr w:type="spellStart"/>
      <w:r w:rsidR="007234A4">
        <w:t>Vive</w:t>
      </w:r>
      <w:proofErr w:type="spellEnd"/>
      <w:r w:rsidR="007234A4">
        <w:t xml:space="preserve"> Tracker into her </w:t>
      </w:r>
      <w:r w:rsidR="009806EA" w:rsidRPr="009806EA">
        <w:t>WSG</w:t>
      </w:r>
      <w:r w:rsidR="00B153B4">
        <w:t xml:space="preserve"> to interact</w:t>
      </w:r>
      <w:r w:rsidR="002214CB">
        <w:t xml:space="preserv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24D93B65" w14:textId="78FF9F99" w:rsidR="00AE1993" w:rsidRDefault="00B153B4" w:rsidP="00F14FF3">
      <w:pPr>
        <w:spacing w:after="0" w:line="240" w:lineRule="auto"/>
        <w:contextualSpacing/>
      </w:pPr>
      <w:r>
        <w:t>User ‘</w:t>
      </w:r>
      <w:r w:rsidR="002214CB">
        <w:t>Brian Benchoff</w:t>
      </w:r>
      <w:r>
        <w:t>’ on Instructables</w:t>
      </w:r>
      <w:r w:rsidR="002214CB">
        <w:t xml:space="preserve"> </w:t>
      </w:r>
      <w:r w:rsidR="00360B38">
        <w:t xml:space="preserve">took a creative approach by building a </w:t>
      </w:r>
      <w:r w:rsidR="009806EA" w:rsidRPr="009806EA">
        <w:t>WSG</w:t>
      </w:r>
      <w:r w:rsidR="00360B38">
        <w:t xml:space="preserve"> that </w:t>
      </w:r>
      <w:r w:rsidR="00177D13">
        <w:t>can be used</w:t>
      </w:r>
      <w:r w:rsidR="00360B38">
        <w:t xml:space="preserve"> as a musical instrument. By blowing in a tube that is connected to a pressure sensor that is mounted to the thumb, he can increase or decrease the amplitude of a musical note. To change the musical note, </w:t>
      </w:r>
      <w:r w:rsidR="00762D46">
        <w:t>he moves his fingers towards his palm</w:t>
      </w:r>
      <w:r w:rsidR="00177D13">
        <w:t xml:space="preserve"> and measures this movement by using OTS flex sensors on the back of the hand</w:t>
      </w:r>
      <w:r w:rsidR="00762D46">
        <w:t xml:space="preserve">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r w:rsidR="00AE1993">
        <w:t xml:space="preserve">User </w:t>
      </w:r>
      <w:r w:rsidR="00263035">
        <w:t>‘</w:t>
      </w:r>
      <w:proofErr w:type="spellStart"/>
      <w:r w:rsidR="00AE1993">
        <w:t>Plusea</w:t>
      </w:r>
      <w:proofErr w:type="spellEnd"/>
      <w:r w:rsidR="00263035">
        <w:t>’</w:t>
      </w:r>
      <w:r w:rsidR="00AE1993">
        <w:t xml:space="preserve"> on Instructables built a low-cost </w:t>
      </w:r>
      <w:r w:rsidR="009806EA" w:rsidRPr="009806EA">
        <w:t>WSG</w:t>
      </w:r>
      <w:r w:rsidR="00AE1993">
        <w:t xml:space="preserve"> </w:t>
      </w:r>
      <w:r w:rsidR="00136EC0">
        <w:t>with pressure sensors on each fingertip</w:t>
      </w:r>
      <w:r w:rsidR="00733661">
        <w:t xml:space="preserve"> as shown in </w:t>
      </w:r>
      <w:r w:rsidR="00733661" w:rsidRPr="00733661">
        <w:rPr>
          <w:b/>
          <w:bCs/>
        </w:rPr>
        <w:t>Fig. 3F</w:t>
      </w:r>
      <w:r w:rsidR="00136EC0">
        <w:t xml:space="preserve">. The pressure sensors were made </w:t>
      </w:r>
      <w:r w:rsidR="00AE1993">
        <w:t xml:space="preserve">using piezoresistive </w:t>
      </w:r>
      <w:proofErr w:type="spellStart"/>
      <w:r w:rsidR="00AE1993">
        <w:t>Eeonyx</w:t>
      </w:r>
      <w:proofErr w:type="spellEnd"/>
      <w:r w:rsidR="00AE1993">
        <w:t xml:space="preserve"> fabric and stretchable conductive fabric.</w:t>
      </w:r>
      <w:r w:rsidR="00136EC0">
        <w:t xml:space="preserve"> The goal of this </w:t>
      </w:r>
      <w:r w:rsidR="009806EA" w:rsidRPr="009806EA">
        <w:t>WSG</w:t>
      </w:r>
      <w:r w:rsidR="00136EC0">
        <w:t xml:space="preserve"> was to build a device </w:t>
      </w:r>
      <w:r>
        <w:t>that</w:t>
      </w:r>
      <w:r w:rsidR="00136EC0">
        <w:t xml:space="preserve"> help</w:t>
      </w:r>
      <w:r>
        <w:t>s</w:t>
      </w:r>
      <w:r w:rsidR="00136EC0">
        <w:t xml:space="preserve">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Instructables built a low-cost </w:t>
      </w:r>
      <w:r w:rsidR="009806EA" w:rsidRPr="009806EA">
        <w:t>WSG</w:t>
      </w:r>
      <w:r w:rsidR="00733661">
        <w:t xml:space="preserve"> with </w:t>
      </w:r>
      <w:r>
        <w:t>OTS</w:t>
      </w:r>
      <w:r w:rsidR="00733661">
        <w:t xml:space="preserve"> strain sensors on each finger as shown in </w:t>
      </w:r>
      <w:r w:rsidR="00733661" w:rsidRPr="00733661">
        <w:rPr>
          <w:b/>
          <w:bCs/>
        </w:rPr>
        <w:t>Fig. 3I</w:t>
      </w:r>
      <w:r w:rsidR="00733661">
        <w:t xml:space="preserve">. </w:t>
      </w:r>
      <w:r>
        <w:t>This device was designed to</w:t>
      </w:r>
      <w:r w:rsidR="00733661">
        <w:t xml:space="preserve">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66DACFD7" w:rsidR="00263035" w:rsidRDefault="00263035" w:rsidP="00F14FF3">
      <w:pPr>
        <w:spacing w:after="0" w:line="240" w:lineRule="auto"/>
        <w:contextualSpacing/>
      </w:pPr>
      <w:r>
        <w:t>User ‘</w:t>
      </w:r>
      <w:proofErr w:type="spellStart"/>
      <w:r>
        <w:t>emcnany</w:t>
      </w:r>
      <w:proofErr w:type="spellEnd"/>
      <w:r>
        <w:t>’ on Instructables built a low-cost wearable sensing glove with</w:t>
      </w:r>
      <w:r w:rsidR="00B153B4">
        <w:t xml:space="preserve"> OTS</w:t>
      </w:r>
      <w:r>
        <w:t xml:space="preserve"> flex sensors on the back of </w:t>
      </w:r>
      <w:r w:rsidR="002A6BE3">
        <w:t xml:space="preserve">each finger </w:t>
      </w:r>
      <w:r>
        <w:t xml:space="preserve">and conductive fabric to detect fingertip touches as shown in </w:t>
      </w:r>
      <w:r w:rsidRPr="00263035">
        <w:rPr>
          <w:b/>
          <w:bCs/>
        </w:rPr>
        <w:t>Fig. 3D</w:t>
      </w:r>
      <w:r>
        <w:t xml:space="preserve">. This </w:t>
      </w:r>
      <w:r w:rsidR="000C651F" w:rsidRPr="000C651F">
        <w:t>WSG</w:t>
      </w:r>
      <w:r>
        <w:t xml:space="preser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Instructables built a low-cost </w:t>
      </w:r>
      <w:r w:rsidR="000C651F" w:rsidRPr="000C651F">
        <w:t>WSG</w:t>
      </w:r>
      <w:r w:rsidR="002A6BE3">
        <w:t xml:space="preserve"> with </w:t>
      </w:r>
      <w:r w:rsidR="00B153B4">
        <w:t xml:space="preserve">OTS </w:t>
      </w:r>
      <w:r w:rsidR="002A6BE3">
        <w:t xml:space="preserve">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4EDC9086" w:rsidR="003B545B" w:rsidRDefault="003B545B" w:rsidP="00F14FF3">
      <w:pPr>
        <w:spacing w:after="0" w:line="240" w:lineRule="auto"/>
        <w:contextualSpacing/>
      </w:pPr>
      <w:r>
        <w:t xml:space="preserve">Overall, the DIY versions of </w:t>
      </w:r>
      <w:r w:rsidR="000C651F" w:rsidRPr="000C651F">
        <w:t>WSG</w:t>
      </w:r>
      <w:r>
        <w:t>s</w:t>
      </w:r>
      <w:r w:rsidR="009664F4">
        <w:t xml:space="preserve"> </w:t>
      </w:r>
      <w:r w:rsidR="00506A6D">
        <w:t>demonstrate</w:t>
      </w:r>
      <w:r w:rsidR="009664F4">
        <w:t xml:space="preserve"> how artists, designers, and engineers</w:t>
      </w:r>
      <w:r>
        <w:t xml:space="preserve"> </w:t>
      </w:r>
      <w:r w:rsidR="009664F4">
        <w:t xml:space="preserve">are </w:t>
      </w:r>
      <w:r>
        <w:t xml:space="preserve">applying this technology to </w:t>
      </w:r>
      <w:r w:rsidR="009664F4">
        <w:t xml:space="preserve">their </w:t>
      </w:r>
      <w:r w:rsidR="00506A6D">
        <w:t xml:space="preserve">own </w:t>
      </w:r>
      <w:r>
        <w:t>creative applications.</w:t>
      </w:r>
      <w:r w:rsidR="00B71BB7">
        <w:t xml:space="preserve"> The technology they use </w:t>
      </w:r>
      <w:r w:rsidR="00E96D78">
        <w:t>is not</w:t>
      </w:r>
      <w:r w:rsidR="00B71BB7">
        <w:t xml:space="preserve"> cutting edge, however, </w:t>
      </w:r>
      <w:r w:rsidR="00506A6D">
        <w:t xml:space="preserve">they are a using </w:t>
      </w:r>
      <w:r w:rsidR="000C651F" w:rsidRPr="000C651F">
        <w:t>WSG</w:t>
      </w:r>
      <w:r w:rsidR="00506A6D">
        <w:t>s to solve novel problems</w:t>
      </w:r>
      <w:r w:rsidR="00B71BB7">
        <w:t>.</w:t>
      </w:r>
    </w:p>
    <w:p w14:paraId="3646CAC9" w14:textId="77777777" w:rsidR="00263035" w:rsidRDefault="00263035" w:rsidP="00F14FF3">
      <w:pPr>
        <w:spacing w:after="0" w:line="240" w:lineRule="auto"/>
        <w:contextualSpacing/>
      </w:pPr>
    </w:p>
    <w:p w14:paraId="684BAF1F" w14:textId="0A1F73EA"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w:t>
      </w:r>
      <w:ins w:id="194" w:author="Carl" w:date="2021-03-28T17:11:00Z">
        <w:r w:rsidR="00160272">
          <w:rPr>
            <w:b/>
            <w:bCs/>
          </w:rPr>
          <w:t xml:space="preserve">wearable </w:t>
        </w:r>
      </w:ins>
      <w:r w:rsidR="00A32540" w:rsidRPr="00635637">
        <w:rPr>
          <w:b/>
          <w:bCs/>
        </w:rPr>
        <w:t>sens</w:t>
      </w:r>
      <w:ins w:id="195" w:author="Carl" w:date="2021-03-28T17:11:00Z">
        <w:r w:rsidR="00160272">
          <w:rPr>
            <w:b/>
            <w:bCs/>
          </w:rPr>
          <w:t>ing</w:t>
        </w:r>
      </w:ins>
      <w:del w:id="196" w:author="Carl" w:date="2021-03-28T17:11:00Z">
        <w:r w:rsidR="00A32540" w:rsidRPr="00635637" w:rsidDel="00160272">
          <w:rPr>
            <w:b/>
            <w:bCs/>
          </w:rPr>
          <w:delText>or</w:delText>
        </w:r>
      </w:del>
      <w:r w:rsidR="00A32540" w:rsidRPr="00635637">
        <w:rPr>
          <w:b/>
          <w:bCs/>
        </w:rPr>
        <w:t xml:space="preserve"> gloves</w:t>
      </w:r>
    </w:p>
    <w:p w14:paraId="78FF0909" w14:textId="77777777" w:rsidR="00400BA8" w:rsidRPr="00635637" w:rsidRDefault="00400BA8" w:rsidP="00F14FF3">
      <w:pPr>
        <w:spacing w:after="0" w:line="240" w:lineRule="auto"/>
        <w:contextualSpacing/>
        <w:rPr>
          <w:b/>
          <w:bCs/>
        </w:rPr>
      </w:pPr>
    </w:p>
    <w:p w14:paraId="6EB1CD0D" w14:textId="3CFCD58F" w:rsidR="00C62719" w:rsidRDefault="00B71BB7" w:rsidP="00F14FF3">
      <w:pPr>
        <w:spacing w:after="0" w:line="240" w:lineRule="auto"/>
        <w:contextualSpacing/>
      </w:pPr>
      <w:r>
        <w:t>Researchers have been developing sensors for years, however</w:t>
      </w:r>
      <w:r w:rsidR="00E96D78">
        <w:t xml:space="preserve"> they have</w:t>
      </w:r>
      <w:r w:rsidR="00312037">
        <w:t xml:space="preserve"> just</w:t>
      </w:r>
      <w:r w:rsidR="00E96D78">
        <w:t xml:space="preserve"> recently started </w:t>
      </w:r>
      <w:r w:rsidR="00C62719">
        <w:t>putting these</w:t>
      </w:r>
      <w:r w:rsidR="00E96D78">
        <w:t xml:space="preserve"> sensors on</w:t>
      </w:r>
      <w:r w:rsidR="00C62719">
        <w:t>to</w:t>
      </w:r>
      <w:r w:rsidR="00E96D78">
        <w:t xml:space="preserve"> gloves to create </w:t>
      </w:r>
      <w:r w:rsidR="00312037" w:rsidRPr="00312037">
        <w:t>WSG</w:t>
      </w:r>
      <w:r w:rsidR="00E96D78">
        <w:t>s.</w:t>
      </w:r>
      <w:r w:rsidR="00C62719">
        <w:t xml:space="preserve"> </w:t>
      </w:r>
      <w:r w:rsidR="003E54BE">
        <w:t>Recently, t</w:t>
      </w:r>
      <w:r w:rsidR="00E96D78">
        <w:t>he sensors</w:t>
      </w:r>
      <w:r w:rsidR="00C62719">
        <w:t xml:space="preserve"> that researchers are integrating into WSGs are made using</w:t>
      </w:r>
      <w:r w:rsidR="00E96D78">
        <w:t xml:space="preserve"> nano</w:t>
      </w:r>
      <w:r w:rsidR="00C62719">
        <w:t>-</w:t>
      </w:r>
      <w:r w:rsidR="00E96D78">
        <w:t>manufacturing techniques</w:t>
      </w:r>
      <w:r w:rsidR="00C62719">
        <w:t xml:space="preserve"> and novel nano materials</w:t>
      </w:r>
      <w:r w:rsidR="00E96D78">
        <w:t xml:space="preserve">. </w:t>
      </w:r>
      <w:r w:rsidR="003E54BE">
        <w:t>T</w:t>
      </w:r>
      <w:r w:rsidR="00E96D78">
        <w:t xml:space="preserve">hese sensors have better sensitivity and mechanical properties than </w:t>
      </w:r>
      <w:r w:rsidR="00C62719">
        <w:t xml:space="preserve">the sensors integrated into </w:t>
      </w:r>
      <w:r w:rsidR="00E96D78">
        <w:t>commercially available products</w:t>
      </w:r>
      <w:r w:rsidR="00CE612E">
        <w:t xml:space="preserve">. The sensors that researchers have developed for WSGs should be evaluated in detail. These prior works should assist researchers develop a WSG to meet their unique application, and hopefully companies can commercialize this technology to bring it to market.  </w:t>
      </w:r>
      <w:r w:rsidR="00880A6D">
        <w:t xml:space="preserve"> </w:t>
      </w:r>
    </w:p>
    <w:p w14:paraId="4A99A172" w14:textId="77777777" w:rsidR="00CE612E" w:rsidRDefault="00CE612E" w:rsidP="00F14FF3">
      <w:pPr>
        <w:spacing w:after="0" w:line="240" w:lineRule="auto"/>
        <w:contextualSpacing/>
      </w:pPr>
    </w:p>
    <w:p w14:paraId="102B55E2" w14:textId="145CD7F2" w:rsidR="00195474" w:rsidRDefault="00356395" w:rsidP="00F14FF3">
      <w:pPr>
        <w:spacing w:after="0" w:line="240" w:lineRule="auto"/>
        <w:contextualSpacing/>
      </w:pPr>
      <w:r w:rsidRPr="00400AF8">
        <w:rPr>
          <w:b/>
          <w:bCs/>
        </w:rPr>
        <w:t xml:space="preserve">Fig. </w:t>
      </w:r>
      <w:r w:rsidR="004D4E4C">
        <w:rPr>
          <w:b/>
          <w:bCs/>
        </w:rPr>
        <w:t>2</w:t>
      </w:r>
      <w:r w:rsidR="00CE612E">
        <w:rPr>
          <w:b/>
          <w:bCs/>
        </w:rPr>
        <w:t xml:space="preserve"> </w:t>
      </w:r>
      <w:r w:rsidR="008423AD">
        <w:t>depicts</w:t>
      </w:r>
      <w:r w:rsidR="00CE612E">
        <w:t xml:space="preserve"> the relationship and future direction of </w:t>
      </w:r>
      <w:r w:rsidR="008423AD">
        <w:t>WSG</w:t>
      </w:r>
      <w:r w:rsidR="00CE612E">
        <w:t xml:space="preserve"> technology</w:t>
      </w:r>
      <w:r w:rsidR="008423AD">
        <w:t xml:space="preserve"> for the integration of a WSG with </w:t>
      </w:r>
      <w:proofErr w:type="gramStart"/>
      <w:r w:rsidR="008423AD">
        <w:t>a</w:t>
      </w:r>
      <w:proofErr w:type="gramEnd"/>
      <w:r w:rsidR="008423AD">
        <w:t xml:space="preserve"> SFD. E</w:t>
      </w:r>
      <w:r>
        <w:t xml:space="preserve">ach section </w:t>
      </w:r>
      <w:r w:rsidR="009F399D">
        <w:t>contains examples of an academic version of</w:t>
      </w:r>
      <w:r w:rsidR="008423AD">
        <w:t xml:space="preserve"> </w:t>
      </w:r>
      <w:r w:rsidR="009F399D">
        <w:t xml:space="preserve">either </w:t>
      </w:r>
      <w:r w:rsidR="008423AD">
        <w:t xml:space="preserve">a pressure, temperature, or strain sensor. </w:t>
      </w:r>
      <w:r w:rsidR="00195474" w:rsidRPr="00195474">
        <w:t xml:space="preserve">The ideal properties of these sensors are listed in the inner ring </w:t>
      </w:r>
      <w:r w:rsidR="00195474">
        <w:t xml:space="preserve">and </w:t>
      </w:r>
      <w:r w:rsidR="00195474">
        <w:lastRenderedPageBreak/>
        <w:t>t</w:t>
      </w:r>
      <w:r w:rsidR="00195474" w:rsidRPr="00195474">
        <w:t xml:space="preserve">he examples presented in </w:t>
      </w:r>
      <w:r w:rsidR="00195474">
        <w:t>each section</w:t>
      </w:r>
      <w:r w:rsidR="00195474" w:rsidRPr="00195474">
        <w:t xml:space="preserve"> are discussed in detail </w:t>
      </w:r>
      <w:r w:rsidR="00195474">
        <w:t>later in this paper</w:t>
      </w:r>
      <w:r w:rsidR="00195474" w:rsidRPr="00195474">
        <w:t xml:space="preserve">. </w:t>
      </w:r>
      <w:r w:rsidR="000A752D" w:rsidRPr="00356395">
        <w:rPr>
          <w:b/>
          <w:bCs/>
        </w:rPr>
        <w:t xml:space="preserve">Table </w:t>
      </w:r>
      <w:r w:rsidR="004D4E4C">
        <w:rPr>
          <w:b/>
          <w:bCs/>
        </w:rPr>
        <w:t>2</w:t>
      </w:r>
      <w:r w:rsidR="000A752D">
        <w:t xml:space="preserve"> provides a summary of the</w:t>
      </w:r>
      <w:r w:rsidR="00AB786A">
        <w:t xml:space="preserve"> performance specifications the</w:t>
      </w:r>
      <w:r w:rsidR="00CF2E5A">
        <w:t xml:space="preserve">se academic </w:t>
      </w:r>
      <w:r w:rsidR="000A752D">
        <w:t xml:space="preserve">sensors </w:t>
      </w:r>
      <w:r w:rsidR="00CF2E5A">
        <w:t xml:space="preserve">that are </w:t>
      </w:r>
      <w:r w:rsidR="000A752D">
        <w:t xml:space="preserve">used on </w:t>
      </w:r>
      <w:r w:rsidR="00CF2E5A">
        <w:t>WSG</w:t>
      </w:r>
      <w:r w:rsidR="000A752D">
        <w:t xml:space="preserve">s. </w:t>
      </w:r>
      <w:r w:rsidR="00CF2E5A">
        <w:t>In this table, t</w:t>
      </w:r>
      <w:r w:rsidR="000A752D">
        <w:t>he material, mechanical, and electrical properties of the sensor</w:t>
      </w:r>
      <w:r w:rsidR="00CF2E5A">
        <w:t xml:space="preserve"> and the application</w:t>
      </w:r>
      <w:r w:rsidR="000A752D">
        <w:t xml:space="preserve"> </w:t>
      </w:r>
      <w:r w:rsidR="00CF2E5A">
        <w:t xml:space="preserve">of the WSG </w:t>
      </w:r>
      <w:r w:rsidR="000A752D">
        <w:t>are documented</w:t>
      </w:r>
      <w:r w:rsidR="00CF2E5A">
        <w:t>.</w:t>
      </w:r>
    </w:p>
    <w:p w14:paraId="7E0178F4" w14:textId="77777777" w:rsidR="00195474" w:rsidRDefault="00195474" w:rsidP="00F14FF3">
      <w:pPr>
        <w:spacing w:after="0" w:line="240" w:lineRule="auto"/>
        <w:contextualSpacing/>
      </w:pPr>
    </w:p>
    <w:p w14:paraId="45C8311F" w14:textId="6CD668C3" w:rsidR="00A72A35" w:rsidRDefault="00195474" w:rsidP="00F14FF3">
      <w:pPr>
        <w:spacing w:after="0" w:line="240" w:lineRule="auto"/>
        <w:contextualSpacing/>
      </w:pPr>
      <w:r w:rsidRPr="00195474">
        <w:t xml:space="preserve">Through the process of conducting this literature review, it is evident that the </w:t>
      </w:r>
      <w:r w:rsidR="009F399D">
        <w:t>idealized version of a WSG</w:t>
      </w:r>
      <w:r>
        <w:t xml:space="preserve"> is</w:t>
      </w:r>
      <w:r w:rsidR="009F399D">
        <w:t xml:space="preserve"> an artificial </w:t>
      </w:r>
      <w:r>
        <w:t>‘</w:t>
      </w:r>
      <w:r w:rsidR="009F399D">
        <w:t>skin</w:t>
      </w:r>
      <w:r>
        <w:t>’</w:t>
      </w:r>
      <w:r w:rsidR="009F399D">
        <w:t xml:space="preserve"> with flexible, stretchable sensors integrated into </w:t>
      </w:r>
      <w:r>
        <w:t>a thin membrane</w:t>
      </w:r>
      <w:r w:rsidR="008423AD">
        <w:t>.</w:t>
      </w:r>
      <w:r>
        <w:t xml:space="preserve"> </w:t>
      </w:r>
      <w:r w:rsidR="00B05E26" w:rsidRPr="003D585B">
        <w:rPr>
          <w:b/>
          <w:bCs/>
        </w:rPr>
        <w:t>Fig. 2J</w:t>
      </w:r>
      <w:r w:rsidR="00B05E26">
        <w:t xml:space="preserve"> is an example of </w:t>
      </w:r>
      <w:r>
        <w:t xml:space="preserve">this </w:t>
      </w:r>
      <w:r w:rsidR="00B05E26">
        <w:t>a</w:t>
      </w:r>
      <w:r w:rsidR="00B05E26" w:rsidRPr="00B05E26">
        <w:t xml:space="preserve">rtificial </w:t>
      </w:r>
      <w:r>
        <w:t>‘</w:t>
      </w:r>
      <w:r w:rsidR="00B05E26" w:rsidRPr="00B05E26">
        <w:t>skin</w:t>
      </w:r>
      <w:r>
        <w:t>’</w:t>
      </w:r>
      <w:r w:rsidR="00B05E26" w:rsidRPr="00B05E26">
        <w:t xml:space="preserve"> </w:t>
      </w:r>
      <w:r>
        <w:t>and it contains</w:t>
      </w:r>
      <w:r w:rsidR="00B05E26" w:rsidRPr="00B05E26">
        <w:t xml:space="preserve">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0A512B">
        <w:t>However, the current limitation of th</w:t>
      </w:r>
      <w:r w:rsidR="00CF2E5A">
        <w:t>is type of</w:t>
      </w:r>
      <w:r w:rsidR="000A512B">
        <w:t xml:space="preserve"> sensor is that it cannot detect complex stimuli such as surface textures and object shape. Additionally, a large number of receptors are necessary to provide a more natural feel for prosthetics </w:t>
      </w:r>
      <w:r w:rsidR="000A512B">
        <w:fldChar w:fldCharType="begin"/>
      </w:r>
      <w:r w:rsidR="000A512B">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fldChar w:fldCharType="separate"/>
      </w:r>
      <w:r w:rsidR="000A512B">
        <w:rPr>
          <w:noProof/>
        </w:rPr>
        <w:t>(Chortos et al. 2016)</w:t>
      </w:r>
      <w:r w:rsidR="000A512B">
        <w:fldChar w:fldCharType="end"/>
      </w:r>
      <w:r w:rsidR="000A512B">
        <w:t xml:space="preserve">. </w:t>
      </w:r>
      <w:r w:rsidR="000A752D">
        <w:t xml:space="preserve">Literature reviews conducted by </w:t>
      </w:r>
      <w:proofErr w:type="spellStart"/>
      <w:r w:rsidR="000A752D">
        <w:t>Chortos</w:t>
      </w:r>
      <w:proofErr w:type="spellEnd"/>
      <w:r w:rsidR="000A752D">
        <w:t xml:space="preserve"> et al. and Li et al. provide a summary on</w:t>
      </w:r>
      <w:r w:rsidR="000A512B">
        <w:t xml:space="preserve"> t</w:t>
      </w:r>
      <w:r w:rsidR="003D585B">
        <w:t xml:space="preserve">he advances in artificial </w:t>
      </w:r>
      <w:r w:rsidR="000A512B">
        <w:t>skin</w:t>
      </w:r>
      <w:r w:rsidR="00AB786A">
        <w:t>. These reviews provide</w:t>
      </w:r>
      <w:r w:rsidR="00AB786A" w:rsidRPr="00AB786A">
        <w:t xml:space="preserve"> an in-depth review of skin-inspired multifunctionality</w:t>
      </w:r>
      <w:r w:rsidR="00AB786A">
        <w:t xml:space="preserve"> devices</w:t>
      </w:r>
      <w:r w:rsidR="00AB786A" w:rsidRPr="00AB786A">
        <w:t xml:space="preserve"> using flexible electronics and mechanical compliant biometric sensing platforms. Additionally, </w:t>
      </w:r>
      <w:r w:rsidR="000A512B">
        <w:t xml:space="preserve">it </w:t>
      </w:r>
      <w:r w:rsidR="000A512B" w:rsidRPr="000A512B">
        <w:t>details new materials and fabrication strategies to make</w:t>
      </w:r>
      <w:r w:rsidR="00AB786A">
        <w:t xml:space="preserve"> these</w:t>
      </w:r>
      <w:r w:rsidR="000A512B" w:rsidRPr="000A512B">
        <w:t xml:space="preserve"> multi-functional </w:t>
      </w:r>
      <w:proofErr w:type="spellStart"/>
      <w:r w:rsidR="000A512B" w:rsidRPr="000A512B">
        <w:t>skintronics</w:t>
      </w:r>
      <w:proofErr w:type="spellEnd"/>
      <w:r w:rsidR="000A512B" w:rsidRPr="000A512B">
        <w:t xml:space="preserve"> (skin-like electronics)</w:t>
      </w:r>
      <w:r w:rsidR="003D585B">
        <w:t xml:space="preserve"> </w:t>
      </w:r>
      <w:r w:rsidR="003D585B">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fldChar w:fldCharType="separate"/>
      </w:r>
      <w:r w:rsidR="003D585B">
        <w:rPr>
          <w:noProof/>
        </w:rPr>
        <w:t>(Chortos et al. 2016)</w:t>
      </w:r>
      <w:r w:rsidR="003D585B">
        <w:fldChar w:fldCharType="end"/>
      </w:r>
      <w:r w:rsidR="000A752D">
        <w:t xml:space="preserve"> </w:t>
      </w:r>
      <w:r w:rsidR="000A752D">
        <w:fldChar w:fldCharType="begin"/>
      </w:r>
      <w:r w:rsidR="000A752D">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0A752D">
        <w:fldChar w:fldCharType="separate"/>
      </w:r>
      <w:r w:rsidR="000A752D">
        <w:rPr>
          <w:noProof/>
        </w:rPr>
        <w:t>(Li et al. 2020a)</w:t>
      </w:r>
      <w:r w:rsidR="000A752D">
        <w:fldChar w:fldCharType="end"/>
      </w:r>
      <w:r w:rsidR="000A752D">
        <w:t>.</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3D18E550" w14:textId="77777777" w:rsidR="00E849A7" w:rsidRDefault="00CF2E5A" w:rsidP="00F14FF3">
      <w:pPr>
        <w:spacing w:after="0" w:line="240" w:lineRule="auto"/>
        <w:contextualSpacing/>
      </w:pPr>
      <w:r>
        <w:t xml:space="preserve">A strain sensor is used to detect </w:t>
      </w:r>
      <w:r w:rsidR="00D77539">
        <w:t>how much each finger bends</w:t>
      </w:r>
      <w:r>
        <w:t xml:space="preserve"> when </w:t>
      </w:r>
      <w:r w:rsidR="00D77539">
        <w:t xml:space="preserve">it is </w:t>
      </w:r>
      <w:r>
        <w:t>implemented into a WSG</w:t>
      </w:r>
      <w:r w:rsidR="00D77539">
        <w:t xml:space="preserve"> and there are many examples of </w:t>
      </w:r>
      <w:r>
        <w:t>strain sensors</w:t>
      </w:r>
      <w:r w:rsidR="00D77539">
        <w:t xml:space="preserve"> in academic literature.</w:t>
      </w:r>
      <w:r>
        <w:t xml:space="preserve"> </w:t>
      </w:r>
      <w:r w:rsidR="00D77539">
        <w:t>Th</w:t>
      </w:r>
      <w:r w:rsidR="00E849A7">
        <w:t>is</w:t>
      </w:r>
      <w:r w:rsidR="00D77539">
        <w:t xml:space="preserve"> section will detail the</w:t>
      </w:r>
      <w:r w:rsidR="00E849A7">
        <w:t xml:space="preserve"> different methods</w:t>
      </w:r>
      <w:r w:rsidR="00D77539">
        <w:t xml:space="preserve"> researchers have used to make strain sensor</w:t>
      </w:r>
      <w:r w:rsidR="00E849A7">
        <w:t>s</w:t>
      </w:r>
      <w:r w:rsidR="00D77539">
        <w:t>.</w:t>
      </w:r>
    </w:p>
    <w:p w14:paraId="58F1CAF1" w14:textId="77777777" w:rsidR="00E849A7" w:rsidRDefault="00E849A7" w:rsidP="00F14FF3">
      <w:pPr>
        <w:spacing w:after="0" w:line="240" w:lineRule="auto"/>
        <w:contextualSpacing/>
      </w:pPr>
    </w:p>
    <w:p w14:paraId="50D1EB5D" w14:textId="52EBA295" w:rsidR="005A15ED" w:rsidRDefault="00E849A7" w:rsidP="00F14FF3">
      <w:pPr>
        <w:spacing w:after="0" w:line="240" w:lineRule="auto"/>
        <w:contextualSpacing/>
      </w:pPr>
      <w:r>
        <w:t xml:space="preserve">A </w:t>
      </w:r>
      <w:r w:rsidR="00FB7CE2">
        <w:t xml:space="preserve">strain sensor </w:t>
      </w:r>
      <w:r w:rsidR="007F6F05">
        <w:t>is manufactured from a composite</w:t>
      </w:r>
      <w:r>
        <w:t xml:space="preserve"> material made</w:t>
      </w:r>
      <w:r w:rsidR="007F6F05">
        <w:t xml:space="preserve"> of fragmentized graphene foam (FGF) and polydimethylsiloxane (PDMS). The graphene foam is disintegrated into 200-300 um sized fragments. It shows a high sensitivity with a gauge factor of 15 to 29, high stretchability over 70%, and high durability over 10,000 stretching-releasing cycles </w:t>
      </w:r>
      <w:r w:rsidR="007F6F05">
        <w:fldChar w:fldCharType="begin"/>
      </w:r>
      <w:r w:rsidR="007F6F05">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fldChar w:fldCharType="separate"/>
      </w:r>
      <w:r w:rsidR="007F6F05">
        <w:rPr>
          <w:noProof/>
        </w:rPr>
        <w:t>(Jeong et al. 2015)</w:t>
      </w:r>
      <w:r w:rsidR="007F6F05">
        <w:fldChar w:fldCharType="end"/>
      </w:r>
      <w:r w:rsidR="007F6F05">
        <w:t>.</w:t>
      </w:r>
      <w:r w:rsidR="00BA0418">
        <w:t xml:space="preserve"> </w:t>
      </w:r>
      <w:r w:rsidR="00CE4E00">
        <w:t xml:space="preserve">A </w:t>
      </w:r>
      <w:r w:rsidR="007C0DED">
        <w:t xml:space="preserve">highly flexible, stretchable, and sensitive </w:t>
      </w:r>
      <w:r w:rsidR="00CE4E00">
        <w:t>strain sensor</w:t>
      </w:r>
      <w:r w:rsidR="007C0DED">
        <w:t xml:space="preserve"> based on the nanocomposite of silver nanowire (AgNW) network and PDMS elastomer in the form of a sandwich structure. This sensor has a </w:t>
      </w:r>
      <w:r w:rsidR="00FF7629">
        <w:t xml:space="preserve">gauge factor ranging from 2 to 14 and a stretchability up to 70%. </w:t>
      </w:r>
      <w:r w:rsidR="00080C92">
        <w:t xml:space="preserve">This strain sensor was integrated onto a glove for motion detection of fingers to control an avatar in a virtual environment </w:t>
      </w:r>
      <w:r w:rsidR="00706C6D">
        <w:fldChar w:fldCharType="begin"/>
      </w:r>
      <w:r w:rsidR="00706C6D">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fldChar w:fldCharType="separate"/>
      </w:r>
      <w:r w:rsidR="00706C6D">
        <w:rPr>
          <w:noProof/>
        </w:rPr>
        <w:t>(Amjadi et al. 2014)</w:t>
      </w:r>
      <w:r w:rsidR="00706C6D">
        <w:fldChar w:fldCharType="end"/>
      </w:r>
      <w:r w:rsidR="00706C6D">
        <w:t>.</w:t>
      </w:r>
      <w:r w:rsidR="00BA0418">
        <w:t xml:space="preserve"> A </w:t>
      </w:r>
      <w:r w:rsidR="00B02CBF">
        <w:t>strain sensor</w:t>
      </w:r>
      <w:r w:rsidR="00BA0418">
        <w:t xml:space="preserve"> is</w:t>
      </w:r>
      <w:r w:rsidR="00B02CBF">
        <w:t xml:space="preserve"> made from carbon paint on PDMS material with a PU encasement. Copper tape is attached to the PDMS and conductive thread is used to attach the strain sensor to the circuit elements. The entire system was constructed with less than $100 and did not require access to a cleanroom for completion</w:t>
      </w:r>
      <w:r w:rsidR="00BA0418">
        <w:t xml:space="preserve">. These sensors were used to </w:t>
      </w:r>
      <w:r w:rsidR="00BA0418" w:rsidRPr="00BA0418">
        <w:t>wirelessly translat</w:t>
      </w:r>
      <w:r w:rsidR="00BA0418">
        <w:t>e</w:t>
      </w:r>
      <w:r w:rsidR="00BA0418" w:rsidRPr="00BA0418">
        <w:t xml:space="preserve"> the American Sign Language (ASL) into text </w:t>
      </w:r>
      <w:r w:rsidR="00BA0418">
        <w:t xml:space="preserve">that is </w:t>
      </w:r>
      <w:r w:rsidR="00BA0418" w:rsidRPr="00BA0418">
        <w:t>displayable on a computer or smartphone</w:t>
      </w:r>
      <w:r w:rsidR="00BA0418">
        <w:t xml:space="preserve"> </w:t>
      </w:r>
      <w:r w:rsidR="00795F6F">
        <w:fldChar w:fldCharType="begin"/>
      </w:r>
      <w:r w:rsidR="00BA61A6">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fldChar w:fldCharType="separate"/>
      </w:r>
      <w:r w:rsidR="00795F6F">
        <w:rPr>
          <w:noProof/>
        </w:rPr>
        <w:t>(O’Connor et al. 2017)</w:t>
      </w:r>
      <w:r w:rsidR="00795F6F">
        <w:fldChar w:fldCharType="end"/>
      </w:r>
      <w:r w:rsidR="00795F6F">
        <w:t>.</w:t>
      </w:r>
      <w:r w:rsidR="00BA0418">
        <w:t xml:space="preserve"> A strain sensor is build using</w:t>
      </w:r>
      <w:r w:rsidR="00BA61A6">
        <w:t xml:space="preserve"> a double layer textile-based goniometer. This double layer configuration provides insight into the </w:t>
      </w:r>
      <w:r w:rsidR="005A15ED">
        <w:t>sample’s flexion angle independent</w:t>
      </w:r>
      <w:r w:rsidR="00BA0418">
        <w:t xml:space="preserve"> of its</w:t>
      </w:r>
      <w:r w:rsidR="005A15ED">
        <w:t xml:space="preserve"> bending profile</w:t>
      </w:r>
      <w:r w:rsidR="00BA0418">
        <w:t>. A WSG utilizes</w:t>
      </w:r>
      <w:r w:rsidR="00BA0418" w:rsidRPr="00BA0418">
        <w:t xml:space="preserve"> three KPF goniometers to track flexion and extension movement of</w:t>
      </w:r>
      <w:r w:rsidR="00BA0418">
        <w:t xml:space="preserve"> the</w:t>
      </w:r>
      <w:r w:rsidR="00BA0418" w:rsidRPr="00BA0418">
        <w:t xml:space="preserve"> metacarpophalangeal joint</w:t>
      </w:r>
      <w:r w:rsidR="00BA0418">
        <w:t>s</w:t>
      </w:r>
      <w:r w:rsidR="00BA0418" w:rsidRPr="00BA0418">
        <w:t xml:space="preserve"> of the thumb, index, and middle fingers</w:t>
      </w:r>
      <w:r w:rsidR="00BA61A6">
        <w:t xml:space="preserve"> </w:t>
      </w:r>
      <w:r w:rsidR="00BA61A6">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instrText xml:space="preserve"> ADDIN EN.CITE </w:instrText>
      </w:r>
      <w:r w:rsidR="00BA61A6">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instrText xml:space="preserve"> ADDIN EN.CITE.DATA </w:instrText>
      </w:r>
      <w:r w:rsidR="00BA61A6">
        <w:fldChar w:fldCharType="end"/>
      </w:r>
      <w:r w:rsidR="00BA61A6">
        <w:fldChar w:fldCharType="separate"/>
      </w:r>
      <w:r w:rsidR="00BA61A6">
        <w:rPr>
          <w:noProof/>
        </w:rPr>
        <w:t>(Carbonaro et al. 2014)</w:t>
      </w:r>
      <w:r w:rsidR="00BA61A6">
        <w:fldChar w:fldCharType="end"/>
      </w:r>
      <w:r w:rsidR="00BA61A6">
        <w:t xml:space="preserve">. </w:t>
      </w:r>
      <w:r w:rsidR="00BA0418">
        <w:t>A p</w:t>
      </w:r>
      <w:r w:rsidR="005A15ED">
        <w:t>olymer-enhanced highly stretchable conductive fiber strain sensor is developed using P(VDF-</w:t>
      </w:r>
      <w:proofErr w:type="spellStart"/>
      <w:r w:rsidR="005A15ED">
        <w:t>TrFE</w:t>
      </w:r>
      <w:proofErr w:type="spellEnd"/>
      <w:r w:rsidR="005A15ED">
        <w:t xml:space="preserve">) polymer nanofibers mat and silver nanowires layer. The conductive fiber sensors exhibit a high gauge factor of 5.326, rapid response of 20 </w:t>
      </w:r>
      <w:proofErr w:type="spellStart"/>
      <w:r w:rsidR="005A15ED">
        <w:t>ms</w:t>
      </w:r>
      <w:proofErr w:type="spellEnd"/>
      <w:r w:rsidR="005A15ED">
        <w:t xml:space="preserve">, and </w:t>
      </w:r>
      <w:r w:rsidR="00D440D5">
        <w:t xml:space="preserve">an outstanding durability after 10,000 strain cycles. Additionally, the fiber strain sensor has </w:t>
      </w:r>
      <w:r w:rsidR="00D440D5">
        <w:lastRenderedPageBreak/>
        <w:t>the ability to detect bend and torsion deformation with a board sensing range</w:t>
      </w:r>
      <w:r w:rsidR="00BA0418">
        <w:t xml:space="preserve"> as shown in </w:t>
      </w:r>
      <w:r w:rsidR="00BA0418" w:rsidRPr="00BA0418">
        <w:rPr>
          <w:b/>
          <w:bCs/>
        </w:rPr>
        <w:t>Fig. 1B</w:t>
      </w:r>
      <w:r w:rsidR="00BA0418">
        <w:t xml:space="preserve"> </w:t>
      </w:r>
      <w:r w:rsidR="00D440D5">
        <w:fldChar w:fldCharType="begin"/>
      </w:r>
      <w:r w:rsidR="00D440D5">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fldChar w:fldCharType="separate"/>
      </w:r>
      <w:r w:rsidR="00D440D5">
        <w:rPr>
          <w:noProof/>
        </w:rPr>
        <w:t>(Chen et al. 2016)</w:t>
      </w:r>
      <w:r w:rsidR="00D440D5">
        <w:fldChar w:fldCharType="end"/>
      </w:r>
      <w:r w:rsidR="00D440D5">
        <w:t>.</w:t>
      </w:r>
    </w:p>
    <w:p w14:paraId="70A435D7" w14:textId="66B26214" w:rsidR="008A5830" w:rsidRDefault="008A5830" w:rsidP="00F14FF3">
      <w:pPr>
        <w:spacing w:after="0" w:line="240" w:lineRule="auto"/>
        <w:contextualSpacing/>
      </w:pPr>
    </w:p>
    <w:p w14:paraId="7A36CC10" w14:textId="175555EC" w:rsidR="00C05A0A" w:rsidRDefault="00BF01C7" w:rsidP="00F14FF3">
      <w:pPr>
        <w:spacing w:after="0" w:line="240" w:lineRule="auto"/>
        <w:contextualSpacing/>
      </w:pPr>
      <w:r>
        <w:t>A</w:t>
      </w:r>
      <w:r w:rsidR="008B403F">
        <w:t xml:space="preserve"> strain sensor was fabricated </w:t>
      </w:r>
      <w:r>
        <w:t>using poly-vinylidene fluoride</w:t>
      </w:r>
      <w:r w:rsidR="008B403F">
        <w:t xml:space="preserve"> </w:t>
      </w:r>
      <w:r>
        <w:t>(</w:t>
      </w:r>
      <w:r w:rsidR="008B403F">
        <w:t>PVDF</w:t>
      </w:r>
      <w:r>
        <w:t>)</w:t>
      </w:r>
      <w:r w:rsidR="008B403F">
        <w:t xml:space="preserve"> electro</w:t>
      </w:r>
      <w:r>
        <w:t>-</w:t>
      </w:r>
      <w:r w:rsidR="008B403F">
        <w:t xml:space="preserve">spun nanofiber on a flexible liquid crystal polymer substrate. </w:t>
      </w:r>
      <w:r w:rsidRPr="00BF01C7">
        <w:t>PVDF nano fibers have the highest piezoelectric coefficient among polymers, outstanding mechanical strength, very low acoustic impedance, a flat frequency response and a broad dynamic response, and a good chemical and moisture resistivity.</w:t>
      </w:r>
      <w:r>
        <w:t xml:space="preserve"> </w:t>
      </w:r>
      <w:r w:rsidR="008B403F">
        <w:t>Copper foil tapes were fixed on the edge of the sensors to form the electrodes and laminated by adhesive film</w:t>
      </w:r>
      <w:r w:rsidR="00BA0418">
        <w:t xml:space="preserve"> as shown in </w:t>
      </w:r>
      <w:r w:rsidR="00BA0418" w:rsidRPr="00BA0418">
        <w:rPr>
          <w:b/>
          <w:bCs/>
        </w:rPr>
        <w:t>Fig. 2E</w:t>
      </w:r>
      <w:r w:rsidR="008B403F">
        <w:t xml:space="preserve"> </w:t>
      </w:r>
      <w:r w:rsidR="008B403F">
        <w:fldChar w:fldCharType="begin"/>
      </w:r>
      <w:r w:rsidR="008B403F">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fldChar w:fldCharType="separate"/>
      </w:r>
      <w:r w:rsidR="008B403F">
        <w:rPr>
          <w:noProof/>
        </w:rPr>
        <w:t>(Khan et al. 2018)</w:t>
      </w:r>
      <w:r w:rsidR="008B403F">
        <w:fldChar w:fldCharType="end"/>
      </w:r>
      <w:r w:rsidR="008B403F">
        <w:t>.</w:t>
      </w:r>
      <w:r w:rsidR="000D202B">
        <w:t xml:space="preserve"> </w:t>
      </w:r>
      <w:r>
        <w:t>A</w:t>
      </w:r>
      <w:r w:rsidR="00D96428">
        <w:t xml:space="preserve"> novel stretchable strain sensor </w:t>
      </w:r>
      <w:r>
        <w:t xml:space="preserve">was </w:t>
      </w:r>
      <w:r w:rsidR="00D96428">
        <w:t xml:space="preserve">made by using </w:t>
      </w:r>
      <w:r>
        <w:t>silver nanowires (</w:t>
      </w:r>
      <w:r w:rsidRPr="00BF01C7">
        <w:t>AgNW</w:t>
      </w:r>
      <w:r>
        <w:t xml:space="preserve">) and </w:t>
      </w:r>
      <w:r w:rsidRPr="00BF01C7">
        <w:t>Polydimethylsiloxane</w:t>
      </w:r>
      <w:r>
        <w:t xml:space="preserve"> (</w:t>
      </w:r>
      <w:r w:rsidRPr="00BF01C7">
        <w:t>PDMS</w:t>
      </w:r>
      <w:r>
        <w:t>)</w:t>
      </w:r>
      <w:r w:rsidRPr="00BF01C7">
        <w:t xml:space="preserve"> conductor and</w:t>
      </w:r>
      <w:r>
        <w:t xml:space="preserve"> p</w:t>
      </w:r>
      <w:r w:rsidRPr="00BF01C7">
        <w:t xml:space="preserve">oly(3-hexylthiophene) </w:t>
      </w:r>
      <w:r>
        <w:t>n</w:t>
      </w:r>
      <w:r w:rsidRPr="00BF01C7">
        <w:t>ano</w:t>
      </w:r>
      <w:r>
        <w:t>frils</w:t>
      </w:r>
      <w:r w:rsidRPr="00BF01C7">
        <w:t xml:space="preserve"> </w:t>
      </w:r>
      <w:r>
        <w:t>(</w:t>
      </w:r>
      <w:r w:rsidRPr="00BF01C7">
        <w:t>P3HT-NF</w:t>
      </w:r>
      <w:r>
        <w:t xml:space="preserve">) and </w:t>
      </w:r>
      <w:r w:rsidRPr="00BF01C7">
        <w:t>PDMS semiconductor nanocomposites</w:t>
      </w:r>
      <w:r>
        <w:t xml:space="preserve"> as shown in </w:t>
      </w:r>
      <w:r w:rsidRPr="00BF01C7">
        <w:rPr>
          <w:b/>
          <w:bCs/>
        </w:rPr>
        <w:t>Fig. 2D</w:t>
      </w:r>
      <w:r>
        <w:t xml:space="preserve">. This material </w:t>
      </w:r>
      <w:r w:rsidR="00D96428">
        <w:t>exhibit</w:t>
      </w:r>
      <w:r>
        <w:t>s</w:t>
      </w:r>
      <w:r w:rsidR="00D96428">
        <w:t xml:space="preserve"> reliable reversible sensing capability, high gauge factor of 32, high linearity (R2 &gt; 0.996), and a low hysteresis &lt; 12% response at a mechanical strain of up to 100%</w:t>
      </w:r>
      <w:r>
        <w:t xml:space="preserve"> </w:t>
      </w:r>
      <w:r w:rsidR="00281C6C">
        <w:fldChar w:fldCharType="begin"/>
      </w:r>
      <w:r w:rsidR="00281C6C">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81C6C">
        <w:fldChar w:fldCharType="separate"/>
      </w:r>
      <w:r w:rsidR="00281C6C">
        <w:rPr>
          <w:noProof/>
        </w:rPr>
        <w:t>(Kim et al. 2018)</w:t>
      </w:r>
      <w:r w:rsidR="00281C6C">
        <w:fldChar w:fldCharType="end"/>
      </w:r>
      <w:r w:rsidR="00281C6C">
        <w:t xml:space="preserve">. </w:t>
      </w:r>
      <w:r w:rsidR="004D55F5">
        <w:t>A capacitance-based strain sensor is</w:t>
      </w:r>
      <w:r w:rsidR="00C05A0A">
        <w:t xml:space="preserve"> composed of </w:t>
      </w:r>
      <w:r w:rsidR="004D55F5">
        <w:t>a sensing material made from</w:t>
      </w:r>
      <w:r w:rsidR="00C05A0A">
        <w:t xml:space="preserve"> silicone elastomer and expanded graphite composite material.</w:t>
      </w:r>
      <w:r w:rsidR="004D55F5">
        <w:t xml:space="preserve"> T</w:t>
      </w:r>
      <w:r w:rsidR="00C05A0A">
        <w:t>he conductive electrode layers</w:t>
      </w:r>
      <w:r w:rsidR="004D55F5">
        <w:t xml:space="preserve"> were made by incorporating</w:t>
      </w:r>
      <w:r w:rsidR="00C05A0A">
        <w:t xml:space="preserve"> expanded intercalated graphite into the silicone elastomer </w:t>
      </w:r>
      <w:r w:rsidR="004D55F5">
        <w:t xml:space="preserve">layer </w:t>
      </w:r>
      <w:r w:rsidR="00C05A0A">
        <w:t xml:space="preserve">at a loading of 10% </w:t>
      </w:r>
      <w:r w:rsidR="004D55F5">
        <w:t xml:space="preserve">by weight </w:t>
      </w:r>
      <w:r w:rsidR="00C05A0A">
        <w:t>with the aid of an organic solvent</w:t>
      </w:r>
      <w:r w:rsidR="004D55F5">
        <w:t xml:space="preserve"> </w:t>
      </w:r>
      <w:r w:rsidR="00C05A0A">
        <w:fldChar w:fldCharType="begin"/>
      </w:r>
      <w:r w:rsidR="00C05A0A">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fldChar w:fldCharType="separate"/>
      </w:r>
      <w:r w:rsidR="00C05A0A">
        <w:rPr>
          <w:noProof/>
        </w:rPr>
        <w:t>(McCaw et al. 2018)</w:t>
      </w:r>
      <w:r w:rsidR="00C05A0A">
        <w:fldChar w:fldCharType="end"/>
      </w:r>
      <w:r w:rsidR="00C05A0A">
        <w:t>.</w:t>
      </w:r>
    </w:p>
    <w:p w14:paraId="56630583" w14:textId="77777777" w:rsidR="00C05A0A" w:rsidRDefault="00C05A0A" w:rsidP="00F14FF3">
      <w:pPr>
        <w:spacing w:after="0" w:line="240" w:lineRule="auto"/>
        <w:contextualSpacing/>
      </w:pPr>
    </w:p>
    <w:p w14:paraId="13BB17E2" w14:textId="5812C2C5" w:rsidR="004935FB" w:rsidRDefault="00C05A0A" w:rsidP="00F14FF3">
      <w:pPr>
        <w:spacing w:after="0" w:line="240" w:lineRule="auto"/>
        <w:contextualSpacing/>
      </w:pPr>
      <w:r>
        <w:t xml:space="preserve">A biocompatible, flexible strain sensor </w:t>
      </w:r>
      <w:r w:rsidR="004D55F5">
        <w:t xml:space="preserve">is </w:t>
      </w:r>
      <w:r>
        <w:t xml:space="preserve">fabricated with polydopamine-coated nanocomposites of nitrile </w:t>
      </w:r>
      <w:r w:rsidR="0081500D">
        <w:t xml:space="preserve">butadiene </w:t>
      </w:r>
      <w:r>
        <w:t>rubber</w:t>
      </w:r>
      <w:r w:rsidR="0081500D">
        <w:t xml:space="preserve"> (NBR)</w:t>
      </w:r>
      <w:r>
        <w:t xml:space="preserve"> and carbon black</w:t>
      </w:r>
      <w:r w:rsidR="0081500D">
        <w:t xml:space="preserve"> (CB) particles</w:t>
      </w:r>
      <w:r w:rsidR="004D55F5">
        <w:t xml:space="preserve"> as shown in </w:t>
      </w:r>
      <w:r w:rsidR="004D55F5" w:rsidRPr="004D55F5">
        <w:rPr>
          <w:b/>
          <w:bCs/>
        </w:rPr>
        <w:t>Fig. 1C</w:t>
      </w:r>
      <w:r w:rsidR="0081500D">
        <w:t xml:space="preserve">. The CB particles were embedded into a NBR matrix </w:t>
      </w:r>
      <w:r w:rsidR="004D55F5">
        <w:t>using</w:t>
      </w:r>
      <w:r w:rsidR="0081500D">
        <w:t xml:space="preserve"> a dissolving-coating technique, and the obtained NBR/CB composite was coated with polydopamine (PDA) to preserve the CB layer</w:t>
      </w:r>
      <w:r>
        <w:t>.</w:t>
      </w:r>
      <w:r w:rsidR="0081500D">
        <w:t xml:space="preserve"> The strain sensors </w:t>
      </w:r>
      <w:r w:rsidR="004D55F5">
        <w:t xml:space="preserve">made from </w:t>
      </w:r>
      <w:r w:rsidR="0081500D">
        <w:t>uncoated CB/NBR films possess a high sensing range with a strain of 550% and good sensitivity with a gauge factor of 52.2</w:t>
      </w:r>
      <w:r w:rsidR="004D55F5">
        <w:t>.</w:t>
      </w:r>
      <w:r w:rsidR="0081500D">
        <w:t xml:space="preserve"> </w:t>
      </w:r>
      <w:r w:rsidR="004D55F5">
        <w:t>Whereas</w:t>
      </w:r>
      <w:r w:rsidR="0081500D">
        <w:t xml:space="preserve"> the PDA/NBR/CB films shows a somewhat reduce sensing range with a strain of 180%, but a significantly improved sensitivity with a gauge factor of 346 </w:t>
      </w:r>
      <w:r w:rsidR="004935FB">
        <w:fldChar w:fldCharType="begin"/>
      </w:r>
      <w:r w:rsidR="004935FB">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fldChar w:fldCharType="separate"/>
      </w:r>
      <w:r w:rsidR="004935FB">
        <w:rPr>
          <w:noProof/>
        </w:rPr>
        <w:t>(Qu et al. 2020)</w:t>
      </w:r>
      <w:r w:rsidR="004935FB">
        <w:fldChar w:fldCharType="end"/>
      </w:r>
      <w:r w:rsidR="004935FB">
        <w:t>.</w:t>
      </w:r>
      <w:r>
        <w:t xml:space="preserve"> </w:t>
      </w:r>
      <w:r w:rsidR="003473EE">
        <w:t xml:space="preserve">A </w:t>
      </w:r>
      <w:r w:rsidR="000D202B">
        <w:t xml:space="preserve">resistance-based </w:t>
      </w:r>
      <w:r w:rsidR="003473EE">
        <w:t>strain sensor is made from ethylene propylene rubber (EPR) using the Scotch Electrical Sem-Conducting Tape 13 made by 3M Company as the sensing material</w:t>
      </w:r>
      <w:r w:rsidR="004D55F5">
        <w:t xml:space="preserve"> as shown in </w:t>
      </w:r>
      <w:r w:rsidR="004D55F5" w:rsidRPr="004D55F5">
        <w:rPr>
          <w:b/>
          <w:bCs/>
        </w:rPr>
        <w:t>Fig. 1A</w:t>
      </w:r>
      <w:r w:rsidR="003473EE">
        <w:t>. EPR will have elastic deformation when elongation is less than 2%, however stretched skin may reach 40%. To avoid permanent plastic deformation, a</w:t>
      </w:r>
      <w:r w:rsidR="000D202B">
        <w:t xml:space="preserve"> </w:t>
      </w:r>
      <w:r w:rsidR="000F6391">
        <w:t>rubber</w:t>
      </w:r>
      <w:r w:rsidR="003473EE">
        <w:t xml:space="preserve"> structure</w:t>
      </w:r>
      <w:r w:rsidR="000D202B">
        <w:t xml:space="preserve"> made from Eco</w:t>
      </w:r>
      <w:r w:rsidR="004D55F5">
        <w:t>-</w:t>
      </w:r>
      <w:r w:rsidR="000D202B">
        <w:t>Flex material</w:t>
      </w:r>
      <w:r w:rsidR="003473EE">
        <w:t xml:space="preserve"> is</w:t>
      </w:r>
      <w:r w:rsidR="000F6391">
        <w:t xml:space="preserve"> used to encapsulate the sensing material to </w:t>
      </w:r>
      <w:r w:rsidR="003473EE">
        <w:t>separate stretch from bending.</w:t>
      </w:r>
      <w:r w:rsidR="000F6391">
        <w:t xml:space="preserve"> Silver-plated nylon thread by Less EMF Inc is used to connect the sensor to the circuit </w:t>
      </w:r>
      <w:r w:rsidR="000F6391">
        <w:fldChar w:fldCharType="begin"/>
      </w:r>
      <w:r w:rsidR="000F6391">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fldChar w:fldCharType="separate"/>
      </w:r>
      <w:r w:rsidR="000F6391">
        <w:rPr>
          <w:noProof/>
        </w:rPr>
        <w:t>(Shen et al. 2016)</w:t>
      </w:r>
      <w:r w:rsidR="000F6391">
        <w:fldChar w:fldCharType="end"/>
      </w:r>
      <w:r w:rsidR="000F6391">
        <w:t>.</w:t>
      </w:r>
      <w:r w:rsidR="004D55F5">
        <w:t xml:space="preserve"> </w:t>
      </w:r>
      <w:r w:rsidR="000D202B">
        <w:t>A s</w:t>
      </w:r>
      <w:r w:rsidR="000F6391">
        <w:t>tretchable strain sensor</w:t>
      </w:r>
      <w:r w:rsidR="000D202B">
        <w:t xml:space="preserve"> is</w:t>
      </w:r>
      <w:r w:rsidR="000F6391">
        <w:t xml:space="preserve"> made using aligned millimeter-long multiwalled carbon nano tubes (MWCNTs). These MWCNTs are unidirectionally aligned and sandwiched between </w:t>
      </w:r>
      <w:r w:rsidR="000D202B">
        <w:t xml:space="preserve">an </w:t>
      </w:r>
      <w:r w:rsidR="000F6391">
        <w:t>elastomer layer</w:t>
      </w:r>
      <w:r w:rsidR="000D202B">
        <w:t xml:space="preserve"> as shown in </w:t>
      </w:r>
      <w:r w:rsidR="000D202B" w:rsidRPr="000D202B">
        <w:rPr>
          <w:b/>
          <w:bCs/>
        </w:rPr>
        <w:t>Fig. 2F</w:t>
      </w:r>
      <w:r w:rsidR="000F6391">
        <w:t xml:space="preserve">. This stretchable </w:t>
      </w:r>
      <w:r w:rsidR="000D202B">
        <w:t xml:space="preserve">strain </w:t>
      </w:r>
      <w:r w:rsidR="000F6391">
        <w:t xml:space="preserve">sensor can be stretched up to </w:t>
      </w:r>
      <w:r w:rsidR="00232A4D">
        <w:t>200%, exhibits a short sensing delay less than 15 m</w:t>
      </w:r>
      <w:r w:rsidR="004D55F5">
        <w:t>illi</w:t>
      </w:r>
      <w:r w:rsidR="00232A4D">
        <w:t>s</w:t>
      </w:r>
      <w:r w:rsidR="004D55F5">
        <w:t>econds</w:t>
      </w:r>
      <w:r w:rsidR="00232A4D">
        <w:t xml:space="preserve">, and </w:t>
      </w:r>
      <w:r w:rsidR="000D202B">
        <w:t>has a</w:t>
      </w:r>
      <w:r w:rsidR="00232A4D">
        <w:t xml:space="preserve"> high sensitivity with a gauge factor of 10 </w:t>
      </w:r>
      <w:r w:rsidR="00232A4D">
        <w:fldChar w:fldCharType="begin"/>
      </w:r>
      <w:r w:rsidR="00232A4D">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fldChar w:fldCharType="separate"/>
      </w:r>
      <w:r w:rsidR="00232A4D">
        <w:rPr>
          <w:noProof/>
        </w:rPr>
        <w:t>(Suzuki et al. 2016)</w:t>
      </w:r>
      <w:r w:rsidR="00232A4D">
        <w:fldChar w:fldCharType="end"/>
      </w:r>
      <w:r w:rsidR="00232A4D">
        <w:t xml:space="preserve">. </w:t>
      </w:r>
    </w:p>
    <w:p w14:paraId="098440C5" w14:textId="5AC63A2A" w:rsidR="00795F6F" w:rsidRDefault="00795F6F" w:rsidP="00F14FF3">
      <w:pPr>
        <w:spacing w:after="0" w:line="240" w:lineRule="auto"/>
        <w:contextualSpacing/>
      </w:pPr>
    </w:p>
    <w:p w14:paraId="40B3BEF0" w14:textId="55FE1D7B" w:rsidR="000D202B" w:rsidRDefault="00AF1F78" w:rsidP="000D202B">
      <w:pPr>
        <w:spacing w:after="0" w:line="240" w:lineRule="auto"/>
        <w:contextualSpacing/>
      </w:pPr>
      <w:r>
        <w:t xml:space="preserve">A </w:t>
      </w:r>
      <w:r w:rsidR="000D202B">
        <w:t>WSG</w:t>
      </w:r>
      <w:r>
        <w:t xml:space="preserve"> </w:t>
      </w:r>
      <w:r w:rsidR="000D202B">
        <w:t>was built using</w:t>
      </w:r>
      <w:r>
        <w:t xml:space="preserve"> 10 </w:t>
      </w:r>
      <w:r w:rsidR="000D202B">
        <w:t>OTS</w:t>
      </w:r>
      <w:r>
        <w:t xml:space="preserve"> strain gauges (Omega KFH-20-120-C1-11L1M2R) </w:t>
      </w:r>
      <w:r w:rsidR="000D202B">
        <w:t xml:space="preserve">that are </w:t>
      </w:r>
      <w:r>
        <w:t xml:space="preserve">attached to </w:t>
      </w:r>
      <w:r w:rsidR="000D202B">
        <w:t>a</w:t>
      </w:r>
      <w:r>
        <w:t xml:space="preserve"> latex glove using double-sided tape. </w:t>
      </w:r>
      <w:r w:rsidR="000D202B">
        <w:t>This WSG with the help of a neural network is used</w:t>
      </w:r>
      <w:r>
        <w:t xml:space="preserve"> for hand gesture recognition to detect ASL </w:t>
      </w:r>
      <w:r>
        <w:fldChar w:fldCharType="begin"/>
      </w:r>
      <w: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fldChar w:fldCharType="separate"/>
      </w:r>
      <w:r>
        <w:rPr>
          <w:noProof/>
        </w:rPr>
        <w:t>(Zhang et al. 2019)</w:t>
      </w:r>
      <w:r>
        <w:fldChar w:fldCharType="end"/>
      </w:r>
      <w:r>
        <w:t xml:space="preserve">. </w:t>
      </w:r>
      <w:r w:rsidR="000D202B">
        <w:t xml:space="preserve">A WSG was designed to tackle hand paralysis, which is one of the most common complications in stroke patients. OTS flexible and bendable strain sensors are employed on each finger to measure the finger’s bending angle. This WSG is used for gesture detection and object detection </w:t>
      </w:r>
      <w:r w:rsidR="000D202B">
        <w:fldChar w:fldCharType="begin"/>
      </w:r>
      <w:r w:rsidR="000D202B">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fldChar w:fldCharType="separate"/>
      </w:r>
      <w:r w:rsidR="000D202B">
        <w:rPr>
          <w:noProof/>
        </w:rPr>
        <w:t>(Chen et al. 2021)</w:t>
      </w:r>
      <w:r w:rsidR="000D202B">
        <w:fldChar w:fldCharType="end"/>
      </w:r>
      <w:r w:rsidR="000D202B">
        <w:t xml:space="preserve">. </w:t>
      </w:r>
    </w:p>
    <w:p w14:paraId="01B24497" w14:textId="4AB0E1AA" w:rsidR="00232A4D" w:rsidRDefault="00232A4D" w:rsidP="00F14FF3">
      <w:pPr>
        <w:spacing w:after="0" w:line="240" w:lineRule="auto"/>
        <w:contextualSpacing/>
      </w:pPr>
    </w:p>
    <w:p w14:paraId="5F98B8D3" w14:textId="77777777" w:rsidR="00232A4D" w:rsidRDefault="00232A4D"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14E02D55" w14:textId="10F8AD1D" w:rsidR="004D55F5" w:rsidRDefault="004D55F5" w:rsidP="00F14FF3">
      <w:pPr>
        <w:spacing w:after="0" w:line="240" w:lineRule="auto"/>
        <w:contextualSpacing/>
      </w:pPr>
      <w:r w:rsidRPr="004D55F5">
        <w:t xml:space="preserve">A </w:t>
      </w:r>
      <w:r w:rsidR="00586BDA">
        <w:t>pressure</w:t>
      </w:r>
      <w:r w:rsidRPr="004D55F5">
        <w:t xml:space="preserve"> sensor is used to detect </w:t>
      </w:r>
      <w:r w:rsidR="00586BDA">
        <w:t>the force exerted on</w:t>
      </w:r>
      <w:r w:rsidRPr="004D55F5">
        <w:t xml:space="preserve"> each finger when it is implemented into a WSG and there are many examples of </w:t>
      </w:r>
      <w:r w:rsidR="00586BDA">
        <w:t>pressure</w:t>
      </w:r>
      <w:r w:rsidRPr="004D55F5">
        <w:t xml:space="preserve"> sensors in academic literature. </w:t>
      </w:r>
      <w:r w:rsidR="00586BDA">
        <w:t>There are a couple</w:t>
      </w:r>
      <w:r w:rsidR="00B62F46">
        <w:t xml:space="preserve"> literature </w:t>
      </w:r>
      <w:r w:rsidR="00586BDA">
        <w:t xml:space="preserve">reviews </w:t>
      </w:r>
      <w:r w:rsidR="00B62F46">
        <w:t xml:space="preserve">that focus on the </w:t>
      </w:r>
      <w:r w:rsidR="00EC2951">
        <w:t xml:space="preserve">recent </w:t>
      </w:r>
      <w:r w:rsidR="00B62F46">
        <w:t>advance</w:t>
      </w:r>
      <w:r w:rsidR="00EC2951">
        <w:t>ment</w:t>
      </w:r>
      <w:r w:rsidR="00B62F46">
        <w:t>s in the development of</w:t>
      </w:r>
      <w:r w:rsidR="00586BDA">
        <w:t xml:space="preserve"> flexible pressure sensors </w:t>
      </w:r>
      <w:r w:rsidR="00586BDA">
        <w:fldChar w:fldCharType="begin"/>
      </w:r>
      <w:r w:rsidR="00586BDA">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fldChar w:fldCharType="separate"/>
      </w:r>
      <w:r w:rsidR="00586BDA">
        <w:rPr>
          <w:noProof/>
        </w:rPr>
        <w:t>(Xu et al. 2018)</w:t>
      </w:r>
      <w:r w:rsidR="00586BDA">
        <w:fldChar w:fldCharType="end"/>
      </w:r>
      <w:r w:rsidR="00586BDA">
        <w:t xml:space="preserve">. Another </w:t>
      </w:r>
      <w:r w:rsidR="00EC2951">
        <w:t xml:space="preserve">literature review was conducted </w:t>
      </w:r>
      <w:r w:rsidR="00586BDA">
        <w:t>focus</w:t>
      </w:r>
      <w:r w:rsidR="00EC2951">
        <w:t>ing</w:t>
      </w:r>
      <w:r w:rsidR="00586BDA">
        <w:t xml:space="preserve"> on flexible pressure sensors for </w:t>
      </w:r>
      <w:r w:rsidR="00EC2951">
        <w:t xml:space="preserve">the </w:t>
      </w:r>
      <w:r w:rsidR="00586BDA">
        <w:t>objective assessment of motor disorders.</w:t>
      </w:r>
      <w:r w:rsidR="00EC2951">
        <w:t xml:space="preserve"> T</w:t>
      </w:r>
      <w:r w:rsidR="00586BDA">
        <w:t>hey investigate flexible pressure sensors</w:t>
      </w:r>
      <w:r w:rsidR="00EC2951">
        <w:t xml:space="preserve"> that utilize</w:t>
      </w:r>
      <w:r w:rsidR="00586BDA">
        <w:t xml:space="preserve"> resist</w:t>
      </w:r>
      <w:r w:rsidR="00EC2951">
        <w:t>ance</w:t>
      </w:r>
      <w:r w:rsidR="00586BDA">
        <w:t>, capacit</w:t>
      </w:r>
      <w:r w:rsidR="00EC2951">
        <w:t>ance</w:t>
      </w:r>
      <w:r w:rsidR="00586BDA">
        <w:t>, induct</w:t>
      </w:r>
      <w:r w:rsidR="00EC2951">
        <w:t>ance</w:t>
      </w:r>
      <w:r w:rsidR="00586BDA">
        <w:t xml:space="preserve">, or </w:t>
      </w:r>
      <w:r w:rsidR="00EC2951">
        <w:t xml:space="preserve">transistor-based technology for </w:t>
      </w:r>
      <w:r w:rsidR="00586BDA">
        <w:t xml:space="preserve">healthcare measurements. </w:t>
      </w:r>
      <w:r w:rsidR="00586BDA" w:rsidRPr="009C3744">
        <w:t xml:space="preserve">In this </w:t>
      </w:r>
      <w:r w:rsidR="00EC2951">
        <w:t>paper</w:t>
      </w:r>
      <w:r w:rsidR="00586BDA" w:rsidRPr="009C3744">
        <w:t>, Table 1 show</w:t>
      </w:r>
      <w:r w:rsidR="00EC2951">
        <w:t>s</w:t>
      </w:r>
      <w:r w:rsidR="00586BDA" w:rsidRPr="009C3744">
        <w:t xml:space="preserve"> the advantages and limitations of the different sensing mechanisms</w:t>
      </w:r>
      <w:r w:rsidR="00586BDA">
        <w:t xml:space="preserve"> </w:t>
      </w:r>
      <w:r w:rsidR="00586BDA">
        <w:fldChar w:fldCharType="begin"/>
      </w:r>
      <w:r w:rsidR="00586BDA">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fldChar w:fldCharType="separate"/>
      </w:r>
      <w:r w:rsidR="00586BDA">
        <w:rPr>
          <w:noProof/>
        </w:rPr>
        <w:t>(Amit et al. 2020)</w:t>
      </w:r>
      <w:r w:rsidR="00586BDA">
        <w:fldChar w:fldCharType="end"/>
      </w:r>
      <w:r w:rsidR="00586BDA">
        <w:t xml:space="preserve">. </w:t>
      </w:r>
      <w:r w:rsidRPr="004D55F5">
        <w:t xml:space="preserve">This section will detail the different methods researchers have used to make </w:t>
      </w:r>
      <w:r w:rsidR="00586BDA">
        <w:t>pressure</w:t>
      </w:r>
      <w:r w:rsidRPr="004D55F5">
        <w:t xml:space="preserve"> sensors</w:t>
      </w:r>
      <w:r w:rsidR="00EC2951">
        <w:t xml:space="preserve"> that are applied to WSGs.</w:t>
      </w:r>
    </w:p>
    <w:p w14:paraId="31430498" w14:textId="77777777" w:rsidR="004D55F5" w:rsidRDefault="004D55F5" w:rsidP="00F14FF3">
      <w:pPr>
        <w:spacing w:after="0" w:line="240" w:lineRule="auto"/>
        <w:contextualSpacing/>
      </w:pPr>
    </w:p>
    <w:p w14:paraId="4C78C6ED" w14:textId="2C827AEC" w:rsidR="00E93CE5" w:rsidRDefault="00EC2951" w:rsidP="00F14FF3">
      <w:pPr>
        <w:spacing w:after="0" w:line="240" w:lineRule="auto"/>
        <w:contextualSpacing/>
      </w:pPr>
      <w:r>
        <w:t>A p</w:t>
      </w:r>
      <w:r w:rsidR="00E93CE5">
        <w:t>ressure</w:t>
      </w:r>
      <w:r>
        <w:t xml:space="preserve"> sensor is implemented on a WSG by</w:t>
      </w:r>
      <w:r w:rsidR="005F3A46">
        <w:t xml:space="preserve"> using </w:t>
      </w:r>
      <w:r>
        <w:t>a pressure transducer to detect fluidic pressure changes in the flexible tubing that is</w:t>
      </w:r>
      <w:r w:rsidR="005F3A46">
        <w:t xml:space="preserve"> sewn throughout the</w:t>
      </w:r>
      <w:r>
        <w:t xml:space="preserve"> WSG. When an external force is applied to the hand, the flexible tubing constricts and causes a pressure increase. This WSG is </w:t>
      </w:r>
      <w:r w:rsidR="002F4D36">
        <w:t>used for</w:t>
      </w:r>
      <w:r w:rsidR="002F4D36" w:rsidRPr="002F4D36">
        <w:t xml:space="preserve"> real-time hand pose reconstruction, environment sensing, and task classification</w:t>
      </w:r>
      <w:r w:rsidR="002F4D36">
        <w:t xml:space="preserve"> </w:t>
      </w:r>
      <w:r w:rsidR="002F4D36">
        <w:fldChar w:fldCharType="begin"/>
      </w:r>
      <w:r w:rsidR="002F4D36">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fldChar w:fldCharType="separate"/>
      </w:r>
      <w:r w:rsidR="002F4D36">
        <w:rPr>
          <w:noProof/>
        </w:rPr>
        <w:t>(Hughes et al. 2020)</w:t>
      </w:r>
      <w:r w:rsidR="002F4D36">
        <w:fldChar w:fldCharType="end"/>
      </w:r>
      <w:r w:rsidR="002F4D36">
        <w:t>.</w:t>
      </w:r>
      <w:r w:rsidR="007501A1">
        <w:t xml:space="preserve"> Another WSG uses an OTS pressure sensor made from a Force-Sensitive Resistor (FSR), Interlink model 402 sensor. This pressure sensor makes it possible to detect physical loads between 0 and 100 N. Conductive thread was selected to connect the FSR to the main circuitry as shown in </w:t>
      </w:r>
      <w:r w:rsidR="007501A1" w:rsidRPr="007501A1">
        <w:rPr>
          <w:b/>
          <w:bCs/>
        </w:rPr>
        <w:t>Fig. 1E</w:t>
      </w:r>
      <w:r w:rsidR="007501A1">
        <w:t xml:space="preserve"> </w:t>
      </w:r>
      <w:r w:rsidR="007501A1">
        <w:fldChar w:fldCharType="begin"/>
      </w:r>
      <w:r w:rsidR="007501A1">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fldChar w:fldCharType="separate"/>
      </w:r>
      <w:r w:rsidR="007501A1">
        <w:rPr>
          <w:noProof/>
        </w:rPr>
        <w:t>(Francés et al. 2019)</w:t>
      </w:r>
      <w:r w:rsidR="007501A1">
        <w:fldChar w:fldCharType="end"/>
      </w:r>
      <w:r w:rsidR="007501A1">
        <w:t>.</w:t>
      </w:r>
    </w:p>
    <w:p w14:paraId="73F32826" w14:textId="52582C38" w:rsidR="00603811" w:rsidRDefault="00603811" w:rsidP="00F14FF3">
      <w:pPr>
        <w:spacing w:after="0" w:line="240" w:lineRule="auto"/>
        <w:contextualSpacing/>
      </w:pPr>
    </w:p>
    <w:p w14:paraId="4E9264A5" w14:textId="5EE5B247" w:rsidR="00AF6017" w:rsidRDefault="00EC2951" w:rsidP="00F14FF3">
      <w:pPr>
        <w:spacing w:after="0" w:line="240" w:lineRule="auto"/>
        <w:contextualSpacing/>
      </w:pPr>
      <w:r>
        <w:t>A</w:t>
      </w:r>
      <w:r w:rsidR="007501A1">
        <w:t xml:space="preserve"> capacitance-based</w:t>
      </w:r>
      <w:r>
        <w:t xml:space="preserve"> </w:t>
      </w:r>
      <w:r w:rsidR="00603811">
        <w:t>pressure sensor</w:t>
      </w:r>
      <w:r>
        <w:t xml:space="preserve"> is built into an artificial skin</w:t>
      </w:r>
      <w:r w:rsidR="00603811">
        <w:t xml:space="preserve"> by </w:t>
      </w:r>
      <w:r w:rsidR="00AE0F76">
        <w:t>sputtering</w:t>
      </w:r>
      <w:r w:rsidR="00603811">
        <w:t xml:space="preserve"> </w:t>
      </w:r>
      <w:r>
        <w:t xml:space="preserve">a </w:t>
      </w:r>
      <w:r w:rsidR="00603811">
        <w:t>thin film</w:t>
      </w:r>
      <w:r>
        <w:t xml:space="preserve"> of </w:t>
      </w:r>
      <w:r w:rsidR="007501A1">
        <w:t>silver (Ag)</w:t>
      </w:r>
      <w:r w:rsidR="00603811">
        <w:t xml:space="preserve"> on a </w:t>
      </w:r>
      <w:r w:rsidR="007501A1" w:rsidRPr="007501A1">
        <w:t xml:space="preserve">polyethylene terephthalate </w:t>
      </w:r>
      <w:r w:rsidR="007501A1">
        <w:t>(</w:t>
      </w:r>
      <w:r w:rsidR="00603811">
        <w:t>PET</w:t>
      </w:r>
      <w:r w:rsidR="007501A1">
        <w:t>)</w:t>
      </w:r>
      <w:r w:rsidR="00603811">
        <w:t xml:space="preserve"> frame to form </w:t>
      </w:r>
      <w:r w:rsidR="007501A1">
        <w:t xml:space="preserve">an </w:t>
      </w:r>
      <w:r w:rsidR="00603811">
        <w:t>A</w:t>
      </w:r>
      <w:r w:rsidR="007501A1">
        <w:t>g</w:t>
      </w:r>
      <w:r w:rsidR="00603811">
        <w:t xml:space="preserve"> serpentine-shaped electrode frame. This sandwich structure consists of A</w:t>
      </w:r>
      <w:r w:rsidR="007501A1">
        <w:t>g</w:t>
      </w:r>
      <w:r w:rsidR="00603811">
        <w:t xml:space="preserve">/PET/PDMS films encapsulated </w:t>
      </w:r>
      <w:r w:rsidR="007501A1">
        <w:t xml:space="preserve">in </w:t>
      </w:r>
      <w:r w:rsidR="00603811">
        <w:t>Eco</w:t>
      </w:r>
      <w:r w:rsidR="007501A1">
        <w:t>-</w:t>
      </w:r>
      <w:r w:rsidR="00603811">
        <w:t>flex material. The pressure sensor compresses the PDMS material which causes a change in capacitance. It has a pressure sensitivity value of 1.45 MPa</w:t>
      </w:r>
      <w:r w:rsidR="00603811">
        <w:rPr>
          <w:vertAlign w:val="superscript"/>
        </w:rPr>
        <w:t>-1</w:t>
      </w:r>
      <w:r w:rsidR="00603811">
        <w:t xml:space="preserve"> and it has the ability to stretch up to 70% </w:t>
      </w:r>
      <w:r w:rsidR="00603811">
        <w:fldChar w:fldCharType="begin"/>
      </w:r>
      <w:r w:rsidR="00B02CBF">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fldChar w:fldCharType="separate"/>
      </w:r>
      <w:r w:rsidR="00603811">
        <w:rPr>
          <w:noProof/>
        </w:rPr>
        <w:t>(Zhao et al. 2015)</w:t>
      </w:r>
      <w:r w:rsidR="00603811">
        <w:fldChar w:fldCharType="end"/>
      </w:r>
      <w:r w:rsidR="00603811">
        <w:t>.</w:t>
      </w:r>
      <w:r w:rsidR="007501A1">
        <w:t xml:space="preserve"> </w:t>
      </w:r>
      <w:r w:rsidR="00421272">
        <w:t>A</w:t>
      </w:r>
      <w:r w:rsidR="007501A1">
        <w:t>nother</w:t>
      </w:r>
      <w:r w:rsidR="00421272">
        <w:t xml:space="preserve"> capacitive-based soft pressure sensor </w:t>
      </w:r>
      <w:r w:rsidR="007501A1">
        <w:t>is made by using</w:t>
      </w:r>
      <w:r w:rsidR="00421272">
        <w:t xml:space="preserve"> conductive fabric and a microporous dielectric layer. The combination of the conductive knit electrode and higher dielectric porosity yields a higher sensitivity of 121 x 10</w:t>
      </w:r>
      <w:r w:rsidR="00421272" w:rsidRPr="00421272">
        <w:rPr>
          <w:vertAlign w:val="superscript"/>
        </w:rPr>
        <w:t>-4</w:t>
      </w:r>
      <w:r w:rsidR="00421272">
        <w:t xml:space="preserve"> kPa</w:t>
      </w:r>
      <w:r w:rsidR="00421272" w:rsidRPr="00421272">
        <w:rPr>
          <w:vertAlign w:val="superscript"/>
        </w:rPr>
        <w:t>-1</w:t>
      </w:r>
      <w:r w:rsidR="00421272">
        <w:t xml:space="preserve">. </w:t>
      </w:r>
      <w:r w:rsidR="007501A1">
        <w:t xml:space="preserve">This </w:t>
      </w:r>
      <w:r w:rsidR="00421272">
        <w:t>capacitive sensor is embedded into a textile glove</w:t>
      </w:r>
      <w:r w:rsidR="007501A1">
        <w:t xml:space="preserve"> to make a WSG</w:t>
      </w:r>
      <w:r w:rsidR="00421272">
        <w:t xml:space="preserve"> for grasp motion moni</w:t>
      </w:r>
      <w:r w:rsidR="007501A1">
        <w:t>toring</w:t>
      </w:r>
      <w:r w:rsidR="00AF6017">
        <w:t xml:space="preserve"> </w:t>
      </w:r>
      <w:r w:rsidR="00AF6017">
        <w:fldChar w:fldCharType="begin"/>
      </w:r>
      <w:r w:rsidR="00AF6017">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fldChar w:fldCharType="separate"/>
      </w:r>
      <w:r w:rsidR="00AF6017">
        <w:rPr>
          <w:noProof/>
        </w:rPr>
        <w:t>(Atalay et al. 2018)</w:t>
      </w:r>
      <w:r w:rsidR="00AF6017">
        <w:fldChar w:fldCharType="end"/>
      </w:r>
      <w:r w:rsidR="00421272">
        <w:t>.</w:t>
      </w:r>
      <w:r w:rsidR="00412772">
        <w:t xml:space="preserve"> A pressure sensor</w:t>
      </w:r>
      <w:r w:rsidR="007B5865">
        <w:t xml:space="preserve"> is</w:t>
      </w:r>
      <w:r w:rsidR="00412772">
        <w:t xml:space="preserve"> made from potassium iodide and glycerol solution</w:t>
      </w:r>
      <w:r w:rsidR="008559B9">
        <w:t xml:space="preserve"> (KI-</w:t>
      </w:r>
      <w:proofErr w:type="spellStart"/>
      <w:r w:rsidR="008559B9">
        <w:t>Gly</w:t>
      </w:r>
      <w:proofErr w:type="spellEnd"/>
      <w:r w:rsidR="008559B9">
        <w:t xml:space="preserve"> solution) as shown in </w:t>
      </w:r>
      <w:r w:rsidR="008559B9" w:rsidRPr="008559B9">
        <w:rPr>
          <w:b/>
          <w:bCs/>
        </w:rPr>
        <w:t>Fig. 1D</w:t>
      </w:r>
      <w:r w:rsidR="008559B9">
        <w:t>. This pressure sensor contains micro-cylinders filled with this solution to achieve high linearity, 5.3% hysteresis at 1 Hz, and a sensitivity of 100% resistance change when a 5 N load is applied</w:t>
      </w:r>
      <w:r w:rsidR="00412772">
        <w:t xml:space="preserve"> </w:t>
      </w:r>
      <w:r w:rsidR="00412772">
        <w:fldChar w:fldCharType="begin"/>
      </w:r>
      <w:r w:rsidR="00412772">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fldChar w:fldCharType="separate"/>
      </w:r>
      <w:r w:rsidR="00412772">
        <w:rPr>
          <w:noProof/>
        </w:rPr>
        <w:t>(Xu et al. 2019)</w:t>
      </w:r>
      <w:r w:rsidR="00412772">
        <w:fldChar w:fldCharType="end"/>
      </w:r>
      <w:r w:rsidR="00412772">
        <w:t>.</w:t>
      </w:r>
    </w:p>
    <w:p w14:paraId="4B4AD35E" w14:textId="62D1BD73" w:rsidR="00AE0F76" w:rsidRDefault="00AE0F76" w:rsidP="00F14FF3">
      <w:pPr>
        <w:spacing w:after="0" w:line="240" w:lineRule="auto"/>
        <w:contextualSpacing/>
      </w:pPr>
    </w:p>
    <w:p w14:paraId="50ADF1E4" w14:textId="0A4CC74F" w:rsidR="00DB0B7C" w:rsidRDefault="00BF689E" w:rsidP="00DB0B7C">
      <w:pPr>
        <w:spacing w:after="0" w:line="240" w:lineRule="auto"/>
        <w:contextualSpacing/>
      </w:pPr>
      <w:r>
        <w:t xml:space="preserve"> </w:t>
      </w:r>
      <w:r w:rsidR="007501A1">
        <w:t xml:space="preserve">A </w:t>
      </w:r>
      <w:r w:rsidR="00AE0F76">
        <w:t>pressure sensor</w:t>
      </w:r>
      <w:r w:rsidR="007501A1">
        <w:t xml:space="preserve"> is made</w:t>
      </w:r>
      <w:r w:rsidR="00AE0F76">
        <w:t xml:space="preserve"> us</w:t>
      </w:r>
      <w:r w:rsidR="007501A1">
        <w:t>ing</w:t>
      </w:r>
      <w:r w:rsidR="00AE0F76">
        <w:t xml:space="preserve"> microchannels filled with Galinstan liquid metal</w:t>
      </w:r>
      <w:r w:rsidR="007501A1">
        <w:t xml:space="preserve"> as shown in </w:t>
      </w:r>
      <w:r w:rsidR="007501A1" w:rsidRPr="007501A1">
        <w:rPr>
          <w:b/>
          <w:bCs/>
        </w:rPr>
        <w:t>Fig. 2G</w:t>
      </w:r>
      <w:r w:rsidR="00AE0F76">
        <w:t xml:space="preserve">. </w:t>
      </w:r>
      <w:r w:rsidR="007501A1">
        <w:t xml:space="preserve">This </w:t>
      </w:r>
      <w:r w:rsidR="00AE0F76">
        <w:t xml:space="preserve">pressure sensor </w:t>
      </w:r>
      <w:r w:rsidR="007501A1">
        <w:t>has</w:t>
      </w:r>
      <w:r w:rsidR="00AE0F76">
        <w:t xml:space="preserve"> a sensitivity as high as 0.0835 kPa</w:t>
      </w:r>
      <w:r w:rsidR="00AE0F76" w:rsidRPr="00AE0F76">
        <w:rPr>
          <w:vertAlign w:val="superscript"/>
        </w:rPr>
        <w:t>-1</w:t>
      </w:r>
      <w:r w:rsidR="00AE0F76">
        <w:t xml:space="preserve">. </w:t>
      </w:r>
      <w:r w:rsidR="00BC7E80">
        <w:t>The microchannels were</w:t>
      </w:r>
      <w:r w:rsidR="00542229">
        <w:t xml:space="preserve"> molded</w:t>
      </w:r>
      <w:r w:rsidR="00BC7E80">
        <w:t xml:space="preserve"> in PDMS material and this sensor can undergo strains of over 200% without failure. </w:t>
      </w:r>
      <w:r w:rsidR="00542229">
        <w:t>This WSG is used to provide</w:t>
      </w:r>
      <w:r w:rsidR="00BC7E80">
        <w:t xml:space="preserve"> comprehensive tactile feedback </w:t>
      </w:r>
      <w:r w:rsidR="00542229">
        <w:t xml:space="preserve">when the user is </w:t>
      </w:r>
      <w:r w:rsidR="00BC7E80">
        <w:t xml:space="preserve">touching or holding objects </w:t>
      </w:r>
      <w:r w:rsidR="00BC7E80">
        <w:fldChar w:fldCharType="begin"/>
      </w:r>
      <w:r w:rsidR="00BC7E80">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fldChar w:fldCharType="separate"/>
      </w:r>
      <w:r w:rsidR="00BC7E80">
        <w:rPr>
          <w:noProof/>
        </w:rPr>
        <w:t>(Gao et al. 2017)</w:t>
      </w:r>
      <w:r w:rsidR="00BC7E80">
        <w:fldChar w:fldCharType="end"/>
      </w:r>
      <w:r w:rsidR="00BC7E80">
        <w:t>.</w:t>
      </w:r>
      <w:r w:rsidR="00542229">
        <w:t xml:space="preserve"> </w:t>
      </w:r>
      <w:r w:rsidR="005529A3">
        <w:t>Another p</w:t>
      </w:r>
      <w:r w:rsidR="008E0642">
        <w:t xml:space="preserve">ressure sensor that utilizes </w:t>
      </w:r>
      <w:r w:rsidR="005529A3">
        <w:t>microchannels filled with Galinstan liquid metal is demonstrated by Hammond et al.</w:t>
      </w:r>
      <w:r w:rsidR="008E0642">
        <w:t xml:space="preserve"> as shown in </w:t>
      </w:r>
      <w:r w:rsidR="008E0642" w:rsidRPr="008E0642">
        <w:rPr>
          <w:b/>
          <w:bCs/>
        </w:rPr>
        <w:t>Fig. 1F</w:t>
      </w:r>
      <w:r w:rsidR="008E0642">
        <w:t>.</w:t>
      </w:r>
      <w:r w:rsidR="005529A3">
        <w:t xml:space="preserve"> </w:t>
      </w:r>
      <w:r w:rsidR="008E0642">
        <w:t>The</w:t>
      </w:r>
      <w:r w:rsidR="006B6408">
        <w:t xml:space="preserve"> soft pressure sensor </w:t>
      </w:r>
      <w:r w:rsidR="00450936">
        <w:t xml:space="preserve">can detect pressures in </w:t>
      </w:r>
      <w:r w:rsidR="006B6408">
        <w:t xml:space="preserve">the range from 0 – 165 kPa under a tensile strain of at least 30%. </w:t>
      </w:r>
      <w:r w:rsidR="005529A3">
        <w:t xml:space="preserve">The microchannels are formed </w:t>
      </w:r>
      <w:r w:rsidR="00450936">
        <w:t>in</w:t>
      </w:r>
      <w:r w:rsidR="005529A3">
        <w:t xml:space="preserve"> Eco-Flex silicone rubber that is capable of high strains up to 900% </w:t>
      </w:r>
      <w:r w:rsidR="006B6408">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instrText xml:space="preserve"> ADDIN EN.CITE </w:instrText>
      </w:r>
      <w:r w:rsidR="006B6408">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instrText xml:space="preserve"> ADDIN EN.CITE.DATA </w:instrText>
      </w:r>
      <w:r w:rsidR="006B6408">
        <w:fldChar w:fldCharType="end"/>
      </w:r>
      <w:r w:rsidR="006B6408">
        <w:fldChar w:fldCharType="separate"/>
      </w:r>
      <w:r w:rsidR="006B6408">
        <w:rPr>
          <w:noProof/>
        </w:rPr>
        <w:t>(Hammond et al. 2014)</w:t>
      </w:r>
      <w:r w:rsidR="006B6408">
        <w:fldChar w:fldCharType="end"/>
      </w:r>
      <w:r w:rsidR="005529A3">
        <w:t>.</w:t>
      </w:r>
      <w:r w:rsidR="00DB0B7C">
        <w:t xml:space="preserve"> Another pressure sensor is developed using microchannels filled with Galinstan liquid metal</w:t>
      </w:r>
      <w:r w:rsidR="00FC6572">
        <w:t xml:space="preserve">. </w:t>
      </w:r>
      <w:r w:rsidR="00DB0B7C">
        <w:t xml:space="preserve">Silver electrodes were printed on a </w:t>
      </w:r>
      <w:r w:rsidR="00FC6572">
        <w:t xml:space="preserve">50 </w:t>
      </w:r>
      <w:r w:rsidR="00FC6572" w:rsidRPr="00FC6572">
        <w:t>µm</w:t>
      </w:r>
      <w:r w:rsidR="00FC6572">
        <w:t xml:space="preserve"> thick </w:t>
      </w:r>
      <w:r w:rsidR="00DB0B7C">
        <w:t xml:space="preserve">PET substrate. The </w:t>
      </w:r>
      <w:r w:rsidR="00DB0B7C">
        <w:lastRenderedPageBreak/>
        <w:t>functionalized PET substrate and platinum cured silicone elastomer layer were adhered together</w:t>
      </w:r>
      <w:r w:rsidR="00FC6572">
        <w:t>,</w:t>
      </w:r>
      <w:r w:rsidR="00DB0B7C">
        <w:t xml:space="preserve"> and the conductive Galinstan liquid metal is injected into the microstructure and sealed to form the pressure sensor </w:t>
      </w:r>
      <w:r w:rsidR="00DB0B7C">
        <w:fldChar w:fldCharType="begin"/>
      </w:r>
      <w:r w:rsidR="00DB0B7C">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fldChar w:fldCharType="separate"/>
      </w:r>
      <w:r w:rsidR="00DB0B7C">
        <w:rPr>
          <w:noProof/>
        </w:rPr>
        <w:t>(Yeo et al. 2016)</w:t>
      </w:r>
      <w:r w:rsidR="00DB0B7C">
        <w:fldChar w:fldCharType="end"/>
      </w:r>
      <w:r w:rsidR="00DB0B7C">
        <w:t>.</w:t>
      </w:r>
    </w:p>
    <w:p w14:paraId="2F122EB2" w14:textId="67962948" w:rsidR="00A32B84" w:rsidRDefault="00A32B84" w:rsidP="00F14FF3">
      <w:pPr>
        <w:spacing w:after="0" w:line="240" w:lineRule="auto"/>
        <w:contextualSpacing/>
      </w:pPr>
    </w:p>
    <w:p w14:paraId="6D0A9898" w14:textId="0A2188F8" w:rsidR="00B85353" w:rsidRDefault="00450936" w:rsidP="00F14FF3">
      <w:pPr>
        <w:spacing w:after="0" w:line="240" w:lineRule="auto"/>
        <w:contextualSpacing/>
      </w:pPr>
      <w:r>
        <w:t>A transparent pressure sensor is made from</w:t>
      </w:r>
      <w:r w:rsidR="00A32B84">
        <w:t xml:space="preserve"> an active-matrix array of air-dielectric, amorphous oxide semiconductor </w:t>
      </w:r>
      <w:r>
        <w:t xml:space="preserve">as shown in </w:t>
      </w:r>
      <w:r w:rsidRPr="00450936">
        <w:rPr>
          <w:b/>
          <w:bCs/>
        </w:rPr>
        <w:t>Fig. 2I</w:t>
      </w:r>
      <w:r>
        <w:t xml:space="preserve">. </w:t>
      </w:r>
      <w:r w:rsidR="00C57933">
        <w:t xml:space="preserve">This design offers a rapid and reliable response as </w:t>
      </w:r>
      <w:r w:rsidR="00DB0B7C">
        <w:t xml:space="preserve">the </w:t>
      </w:r>
      <w:r w:rsidR="00C57933">
        <w:t xml:space="preserve">pressure sensors </w:t>
      </w:r>
      <w:r w:rsidR="00DB0B7C">
        <w:t>can detect pressures</w:t>
      </w:r>
      <w:r w:rsidR="00C57933">
        <w:t xml:space="preserve"> from 200 Pa to 5 MPa. The transistor was made using </w:t>
      </w:r>
      <w:r w:rsidR="00DB0B7C">
        <w:t xml:space="preserve"> amorphous indium gallium zinc oxide (a-</w:t>
      </w:r>
      <w:r w:rsidR="00C57933">
        <w:t>IGZO</w:t>
      </w:r>
      <w:r w:rsidR="00DB0B7C">
        <w:t>)</w:t>
      </w:r>
      <w:r w:rsidR="00C57933">
        <w:t xml:space="preserve"> </w:t>
      </w:r>
      <w:r w:rsidR="00A2204A">
        <w:t>a</w:t>
      </w:r>
      <w:r w:rsidR="00DB0B7C">
        <w:t>s</w:t>
      </w:r>
      <w:r w:rsidR="00A2204A">
        <w:t xml:space="preserve"> the oxide semiconductor </w:t>
      </w:r>
      <w:r w:rsidR="00DB0B7C">
        <w:t xml:space="preserve">material </w:t>
      </w:r>
      <w:r w:rsidR="00A2204A">
        <w:t xml:space="preserve">due to its high electron mobility </w:t>
      </w:r>
      <w:r w:rsidR="00A2204A">
        <w:fldChar w:fldCharType="begin"/>
      </w:r>
      <w:r w:rsidR="00A2204A">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fldChar w:fldCharType="separate"/>
      </w:r>
      <w:r w:rsidR="00A2204A">
        <w:rPr>
          <w:noProof/>
        </w:rPr>
        <w:t>(Ji et al. 2020)</w:t>
      </w:r>
      <w:r w:rsidR="00A2204A">
        <w:fldChar w:fldCharType="end"/>
      </w:r>
      <w:r w:rsidR="00A2204A">
        <w:t>.</w:t>
      </w:r>
      <w:r w:rsidR="00E84DFE">
        <w:t xml:space="preserve"> </w:t>
      </w:r>
      <w:r w:rsidR="00A2204A">
        <w:t xml:space="preserve">An inductance-based flexible pressure sensor is developed using a soft ferromagnetic elastomer and a 17 </w:t>
      </w:r>
      <w:r w:rsidR="00A2204A">
        <w:rPr>
          <w:rFonts w:cs="Times New Roman"/>
        </w:rPr>
        <w:t>µ</w:t>
      </w:r>
      <w:r w:rsidR="00A2204A">
        <w:t xml:space="preserve">m thick coil fabricated on a 50 </w:t>
      </w:r>
      <w:r w:rsidR="00A2204A" w:rsidRPr="00A2204A">
        <w:t>µm</w:t>
      </w:r>
      <w:r w:rsidR="00A2204A">
        <w:t xml:space="preserve"> thick flexible polyimide sheet. </w:t>
      </w:r>
      <w:r w:rsidR="002A443D">
        <w:t>The soft ferromagnetic elastomer is made using eco-flex and iron nanoparticles, and t</w:t>
      </w:r>
      <w:r w:rsidR="00A2204A">
        <w:t>he higher the ratio of eco-flex to iron nanoparticles, the better the response of the sensor</w:t>
      </w:r>
      <w:r w:rsidR="002A443D">
        <w:t xml:space="preserve"> due to saturation</w:t>
      </w:r>
      <w:r w:rsidR="00A2204A">
        <w:t>.</w:t>
      </w:r>
      <w:r w:rsidR="00C64042">
        <w:t xml:space="preserve"> </w:t>
      </w:r>
      <w:r w:rsidR="002A443D">
        <w:t>The pressure sensor</w:t>
      </w:r>
      <w:r w:rsidR="00C64042">
        <w:t xml:space="preserve"> was able to measure up to 39 kPa before saturation </w:t>
      </w:r>
      <w:r w:rsidR="00C64042">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instrText xml:space="preserve"> ADDIN EN.CITE </w:instrText>
      </w:r>
      <w:r w:rsidR="00C64042">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instrText xml:space="preserve"> ADDIN EN.CITE.DATA </w:instrText>
      </w:r>
      <w:r w:rsidR="00C64042">
        <w:fldChar w:fldCharType="end"/>
      </w:r>
      <w:r w:rsidR="00C64042">
        <w:fldChar w:fldCharType="separate"/>
      </w:r>
      <w:r w:rsidR="00C64042">
        <w:rPr>
          <w:noProof/>
        </w:rPr>
        <w:t>(Ozioko et al. 2018)</w:t>
      </w:r>
      <w:r w:rsidR="00C64042">
        <w:fldChar w:fldCharType="end"/>
      </w:r>
      <w:r w:rsidR="00C64042">
        <w:t>.</w:t>
      </w:r>
      <w:r w:rsidR="00A2204A">
        <w:t xml:space="preserve"> </w:t>
      </w:r>
      <w:r w:rsidR="00B85353">
        <w:t>A flexible/wearable multifunctional sensor array is fabricated using PET-based Ag serpentine-shaped electrodes consisting of the following sandwich structure: PDMS/Ag/</w:t>
      </w:r>
      <w:proofErr w:type="spellStart"/>
      <w:r w:rsidR="00B85353">
        <w:t>Ecoflex</w:t>
      </w:r>
      <w:proofErr w:type="spellEnd"/>
      <w:r w:rsidR="00B85353">
        <w:t>/Ag/PDMS. This sensor array is implemented for static and dynamic mapping of spatial contact pressure distributions with a detection limit of 6 Pa</w:t>
      </w:r>
      <w:r w:rsidR="009D7CF0">
        <w:t xml:space="preserve">, </w:t>
      </w:r>
      <w:r w:rsidR="00B85353">
        <w:t>stretching up to 70%</w:t>
      </w:r>
      <w:r w:rsidR="009D7CF0">
        <w:t>, and a sensitivity of 1.45 MPa</w:t>
      </w:r>
      <w:r w:rsidR="009D7CF0" w:rsidRPr="009D7CF0">
        <w:rPr>
          <w:vertAlign w:val="superscript"/>
        </w:rPr>
        <w:t>-1</w:t>
      </w:r>
      <w:r w:rsidR="009D7CF0">
        <w:t xml:space="preserve"> </w:t>
      </w:r>
      <w:r w:rsidR="009D7CF0">
        <w:fldChar w:fldCharType="begin"/>
      </w:r>
      <w:r w:rsidR="009D7CF0">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fldChar w:fldCharType="separate"/>
      </w:r>
      <w:r w:rsidR="009D7CF0">
        <w:rPr>
          <w:noProof/>
        </w:rPr>
        <w:t>(Zhao et al. 2015)</w:t>
      </w:r>
      <w:r w:rsidR="009D7CF0">
        <w:fldChar w:fldCharType="end"/>
      </w:r>
      <w:r w:rsidR="009D7CF0">
        <w:t xml:space="preserve">. </w:t>
      </w:r>
      <w:r w:rsidR="00B85353">
        <w:t xml:space="preserve"> </w:t>
      </w:r>
      <w:r w:rsidR="00461A0A">
        <w:t xml:space="preserve">A pressure sensor is made from anti-static sheets and conductive woven fabrics as shown in </w:t>
      </w:r>
      <w:r w:rsidR="00461A0A" w:rsidRPr="00461A0A">
        <w:rPr>
          <w:b/>
          <w:bCs/>
        </w:rPr>
        <w:t>Fig. 2H</w:t>
      </w:r>
      <w:r w:rsidR="00461A0A">
        <w:t xml:space="preserve">. This pressure sensor has a stable and linear response able to measure pressure in the range from 1 to 70 kPa </w:t>
      </w:r>
      <w:r w:rsidR="00461A0A">
        <w:fldChar w:fldCharType="begin"/>
      </w:r>
      <w:r w:rsidR="00461A0A">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461A0A">
        <w:fldChar w:fldCharType="separate"/>
      </w:r>
      <w:r w:rsidR="00461A0A">
        <w:rPr>
          <w:noProof/>
        </w:rPr>
        <w:t>(Pizarro et al. 2018)</w:t>
      </w:r>
      <w:r w:rsidR="00461A0A">
        <w:fldChar w:fldCharType="end"/>
      </w:r>
      <w:r w:rsidR="00461A0A">
        <w:t>.</w:t>
      </w:r>
    </w:p>
    <w:p w14:paraId="1BF39DA5" w14:textId="77777777" w:rsidR="00B85353" w:rsidRDefault="00B85353" w:rsidP="00F14FF3">
      <w:pPr>
        <w:spacing w:after="0" w:line="240" w:lineRule="auto"/>
        <w:contextualSpacing/>
      </w:pPr>
    </w:p>
    <w:p w14:paraId="69FEF26C" w14:textId="28FD3305" w:rsidR="00586BDA" w:rsidRDefault="00586BDA" w:rsidP="00586BDA">
      <w:pPr>
        <w:spacing w:after="0" w:line="240" w:lineRule="auto"/>
        <w:contextualSpacing/>
      </w:pPr>
      <w:r>
        <w:t xml:space="preserve">A pressure sensor can also be used to detect object slip. This is implemented by making an artificial skin on top of a resistance-based pressure sensor. The geometry of the artificial skin has silicone ridges that are placed on top of the pressure sensor. This allows one to detect slippage and quantify the slippage speed to provide the user with a form of tactile feedback information </w:t>
      </w:r>
      <w:r>
        <w:fldChar w:fldCharType="begin"/>
      </w:r>
      <w: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fldChar w:fldCharType="separate"/>
      </w:r>
      <w:r>
        <w:rPr>
          <w:noProof/>
        </w:rPr>
        <w:t>(Damian et al. 2010)</w:t>
      </w:r>
      <w:r>
        <w:fldChar w:fldCharType="end"/>
      </w:r>
      <w:r>
        <w:t>.</w:t>
      </w:r>
    </w:p>
    <w:p w14:paraId="074FE90F" w14:textId="77777777" w:rsidR="00D45A6E" w:rsidRDefault="00D45A6E" w:rsidP="00F14FF3">
      <w:pPr>
        <w:spacing w:after="0" w:line="240" w:lineRule="auto"/>
        <w:contextualSpacing/>
      </w:pPr>
    </w:p>
    <w:p w14:paraId="4BC434EC" w14:textId="77777777" w:rsidR="00FB4B16" w:rsidRDefault="00FB4B16"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36DFA842" w14:textId="4D50F11B" w:rsidR="00586BDA" w:rsidRDefault="00586BDA" w:rsidP="00F14FF3">
      <w:pPr>
        <w:spacing w:after="0" w:line="240" w:lineRule="auto"/>
        <w:contextualSpacing/>
      </w:pPr>
      <w:r w:rsidRPr="00586BDA">
        <w:t xml:space="preserve">A </w:t>
      </w:r>
      <w:r>
        <w:t>temperature</w:t>
      </w:r>
      <w:r w:rsidRPr="00586BDA">
        <w:t xml:space="preserve"> sensor is used to detect the </w:t>
      </w:r>
      <w:r>
        <w:t>temperature</w:t>
      </w:r>
      <w:r w:rsidRPr="00586BDA">
        <w:t xml:space="preserve"> each finger</w:t>
      </w:r>
      <w:r>
        <w:t xml:space="preserve"> feels</w:t>
      </w:r>
      <w:r w:rsidRPr="00586BDA">
        <w:t xml:space="preserve"> when it is implemented into a WSG and there are many examples of </w:t>
      </w:r>
      <w:r>
        <w:t>temperature</w:t>
      </w:r>
      <w:r w:rsidRPr="00586BDA">
        <w:t xml:space="preserve"> sensors in academic literature. This section will detail the different methods researchers have used to make </w:t>
      </w:r>
      <w:r>
        <w:t>temperature</w:t>
      </w:r>
      <w:r w:rsidRPr="00586BDA">
        <w:t xml:space="preserve"> sensors.</w:t>
      </w:r>
    </w:p>
    <w:p w14:paraId="5C7F12DC" w14:textId="77777777" w:rsidR="00586BDA" w:rsidRDefault="00586BDA" w:rsidP="00F14FF3">
      <w:pPr>
        <w:spacing w:after="0" w:line="240" w:lineRule="auto"/>
        <w:contextualSpacing/>
      </w:pPr>
    </w:p>
    <w:p w14:paraId="136E5AC2" w14:textId="2A4481AF" w:rsidR="00DA17F0" w:rsidRDefault="00DA17F0" w:rsidP="00DA17F0">
      <w:pPr>
        <w:spacing w:after="0" w:line="240" w:lineRule="auto"/>
        <w:contextualSpacing/>
      </w:pPr>
      <w:r>
        <w:t xml:space="preserve">Some WSGs utilize </w:t>
      </w:r>
      <w:r w:rsidR="002F4D36">
        <w:t>OTS temperature sensor</w:t>
      </w:r>
      <w:r>
        <w:t>s. One paper utilizes the</w:t>
      </w:r>
      <w:r w:rsidR="002F4D36">
        <w:t xml:space="preserve"> LM35 temperature sensor by Texas Instruments</w:t>
      </w:r>
      <w:r>
        <w:t xml:space="preserve"> as shown in </w:t>
      </w:r>
      <w:r w:rsidRPr="00DA17F0">
        <w:rPr>
          <w:b/>
          <w:bCs/>
        </w:rPr>
        <w:t>Fig. 1B</w:t>
      </w:r>
      <w:r w:rsidR="002F4D36">
        <w:t>. The LM35 temperature sensor has a small package size (4.30 mm x 4.30 mm), temperature range from -55</w:t>
      </w:r>
      <w:r w:rsidR="002F4D36">
        <w:rPr>
          <w:rFonts w:cs="Times New Roman"/>
        </w:rPr>
        <w:t>°</w:t>
      </w:r>
      <w:r w:rsidR="002F4D36">
        <w:t>C to 150</w:t>
      </w:r>
      <w:r w:rsidR="002F4D36">
        <w:rPr>
          <w:rFonts w:cs="Times New Roman"/>
        </w:rPr>
        <w:t>°</w:t>
      </w:r>
      <w:r w:rsidR="002F4D36">
        <w:t>C, and an analog output with a 10 mV/</w:t>
      </w:r>
      <w:r w:rsidR="00A72A35">
        <w:rPr>
          <w:rFonts w:cs="Times New Roman"/>
        </w:rPr>
        <w:t>°</w:t>
      </w:r>
      <w:r w:rsidR="002F4D36">
        <w:t>C scale factor</w:t>
      </w:r>
      <w:r w:rsidR="00A72A35">
        <w:t xml:space="preserve"> </w:t>
      </w:r>
      <w:r w:rsidR="00A72A35">
        <w:fldChar w:fldCharType="begin"/>
      </w:r>
      <w:r w:rsidR="00A72A35">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fldChar w:fldCharType="separate"/>
      </w:r>
      <w:r w:rsidR="00A72A35">
        <w:rPr>
          <w:noProof/>
        </w:rPr>
        <w:t>(Hughes et al. 2020)</w:t>
      </w:r>
      <w:r w:rsidR="00A72A35">
        <w:fldChar w:fldCharType="end"/>
      </w:r>
      <w:r w:rsidR="002F4D36">
        <w:t>.</w:t>
      </w:r>
      <w:r>
        <w:t xml:space="preserve"> Another paper utilizes an OTS temperature sensor in their WSG using a temperature sensor IC, TC77, as shown in </w:t>
      </w:r>
      <w:r w:rsidRPr="00DA17F0">
        <w:rPr>
          <w:b/>
          <w:bCs/>
        </w:rPr>
        <w:t>Fig. 1H</w:t>
      </w:r>
      <w:r>
        <w:t xml:space="preserve">. This chip has a </w:t>
      </w:r>
      <w:r>
        <w:rPr>
          <w:rFonts w:cs="Times New Roman"/>
        </w:rPr>
        <w:t>±</w:t>
      </w:r>
      <w:r>
        <w:t xml:space="preserve">1 </w:t>
      </w:r>
      <w:r>
        <w:rPr>
          <w:rFonts w:cs="Times New Roman"/>
        </w:rPr>
        <w:t>°</w:t>
      </w:r>
      <w:r>
        <w:t xml:space="preserve">C accuracy from +25 </w:t>
      </w:r>
      <w:r>
        <w:rPr>
          <w:rFonts w:cs="Times New Roman"/>
        </w:rPr>
        <w:t>°</w:t>
      </w:r>
      <w:r>
        <w:t xml:space="preserve">C to + 65 </w:t>
      </w:r>
      <w:r>
        <w:rPr>
          <w:rFonts w:cs="Times New Roman"/>
        </w:rPr>
        <w:t>°</w:t>
      </w:r>
      <w:r>
        <w:t xml:space="preserve">C while offering 13 bits of resolution 0.0625 </w:t>
      </w:r>
      <w:r>
        <w:rPr>
          <w:rFonts w:cs="Times New Roman"/>
        </w:rPr>
        <w:t>°</w:t>
      </w:r>
      <w:r>
        <w:t xml:space="preserve">C/Bit </w:t>
      </w:r>
      <w:r>
        <w:fldChar w:fldCharType="begin"/>
      </w:r>
      <w: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fldChar w:fldCharType="separate"/>
      </w:r>
      <w:r>
        <w:rPr>
          <w:noProof/>
        </w:rPr>
        <w:t>(Polishchuk et al. 2016)</w:t>
      </w:r>
      <w:r>
        <w:fldChar w:fldCharType="end"/>
      </w:r>
      <w:r>
        <w:t>.</w:t>
      </w:r>
    </w:p>
    <w:p w14:paraId="7E00C276" w14:textId="6CD2563C" w:rsidR="00581989" w:rsidRDefault="00581989" w:rsidP="00F14FF3">
      <w:pPr>
        <w:spacing w:after="0" w:line="240" w:lineRule="auto"/>
        <w:contextualSpacing/>
      </w:pPr>
    </w:p>
    <w:p w14:paraId="51AD91FF" w14:textId="42D64941" w:rsidR="00956B6A" w:rsidRDefault="00E91620" w:rsidP="00F14FF3">
      <w:pPr>
        <w:spacing w:after="0" w:line="240" w:lineRule="auto"/>
        <w:contextualSpacing/>
      </w:pPr>
      <w:r>
        <w:t>A temperature sensor is made by synthesizing</w:t>
      </w:r>
      <w:r w:rsidR="009B41C2">
        <w:t xml:space="preserve"> AgNW ink </w:t>
      </w:r>
      <w:r>
        <w:t>to form a flexible paste with a fractal serpentine layout to form a stretchable form of conducting interconnectors</w:t>
      </w:r>
      <w:r w:rsidR="00201877">
        <w:t xml:space="preserve">. </w:t>
      </w:r>
      <w:r>
        <w:t xml:space="preserve">This temperature sensor has a linear response of 3.8 </w:t>
      </w:r>
      <w:r>
        <w:rPr>
          <w:rFonts w:cs="Times New Roman"/>
        </w:rPr>
        <w:t>Ω</w:t>
      </w:r>
      <w:r>
        <w:t>/</w:t>
      </w:r>
      <w:r w:rsidRPr="00E91620">
        <w:t>°</w:t>
      </w:r>
      <w:r>
        <w:t>C</w:t>
      </w:r>
      <w:r w:rsidR="009B41C2">
        <w:t xml:space="preserve"> </w:t>
      </w:r>
      <w:r w:rsidR="009B41C2">
        <w:fldChar w:fldCharType="begin"/>
      </w:r>
      <w:r w:rsidR="00177E66">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fldChar w:fldCharType="separate"/>
      </w:r>
      <w:r w:rsidR="009B41C2">
        <w:rPr>
          <w:noProof/>
        </w:rPr>
        <w:t>(Kim et al. 2019)</w:t>
      </w:r>
      <w:r w:rsidR="009B41C2">
        <w:fldChar w:fldCharType="end"/>
      </w:r>
      <w:r w:rsidR="009B41C2">
        <w:t xml:space="preserve">. </w:t>
      </w:r>
      <w:r>
        <w:t>A temperature sensor is integrated into a</w:t>
      </w:r>
      <w:r w:rsidR="006E4BEE">
        <w:t>n artificial skin was developed with multi-modal sensing capability</w:t>
      </w:r>
      <w:r>
        <w:t xml:space="preserve"> as shown in </w:t>
      </w:r>
      <w:r w:rsidRPr="00E91620">
        <w:rPr>
          <w:b/>
          <w:bCs/>
        </w:rPr>
        <w:t>Fig. 1J</w:t>
      </w:r>
      <w:r w:rsidR="006E4BEE">
        <w:t xml:space="preserve">. </w:t>
      </w:r>
      <w:r w:rsidR="00CB303A">
        <w:lastRenderedPageBreak/>
        <w:t>Silicon nano ribbons (</w:t>
      </w:r>
      <w:proofErr w:type="spellStart"/>
      <w:r w:rsidR="00CB303A">
        <w:t>SiNR</w:t>
      </w:r>
      <w:proofErr w:type="spellEnd"/>
      <w:r w:rsidR="00CB303A">
        <w:t>) sensors are fabricated</w:t>
      </w:r>
      <w:r>
        <w:t xml:space="preserve"> and passivated by polyimide</w:t>
      </w:r>
      <w:r w:rsidR="00CB303A">
        <w:t xml:space="preserve"> and withstand greater applied strains, and thereby have large dynamic range, but exhibit reduced sensitivity.</w:t>
      </w:r>
      <w:r w:rsidR="00756BCC">
        <w:t xml:space="preserve"> </w:t>
      </w:r>
      <w:r w:rsidR="009E4D51">
        <w:t xml:space="preserve">To measure temperature, </w:t>
      </w:r>
      <w:proofErr w:type="spellStart"/>
      <w:r w:rsidR="009E4D51">
        <w:t>SiNRs</w:t>
      </w:r>
      <w:proofErr w:type="spellEnd"/>
      <w:r w:rsidR="009E4D51">
        <w:t xml:space="preserve"> are doped twice to form p-n junctions</w:t>
      </w:r>
      <w:r>
        <w:t xml:space="preserve"> and they</w:t>
      </w:r>
      <w:r w:rsidR="00956B6A">
        <w:t xml:space="preserve"> have a significant advantage in their construction, owing to their nonlinear characteristics. </w:t>
      </w:r>
      <w:r w:rsidR="009E4D51">
        <w:t xml:space="preserve">The temperature sensor design with large curvature enables reliable temperature monitoring under various applied pressures </w:t>
      </w:r>
      <w:r w:rsidR="00956B6A">
        <w:fldChar w:fldCharType="begin"/>
      </w:r>
      <w:r w:rsidR="00956B6A">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fldChar w:fldCharType="separate"/>
      </w:r>
      <w:r w:rsidR="00956B6A">
        <w:rPr>
          <w:noProof/>
        </w:rPr>
        <w:t>(Kim et al. 2014)</w:t>
      </w:r>
      <w:r w:rsidR="00956B6A">
        <w:fldChar w:fldCharType="end"/>
      </w:r>
      <w:r w:rsidR="009E4D51">
        <w:t>.</w:t>
      </w:r>
      <w:r>
        <w:t xml:space="preserve"> </w:t>
      </w:r>
      <w:r w:rsidR="00956B6A">
        <w:t xml:space="preserve">A temperature sensor made from intrinsically strain-insensitive, </w:t>
      </w:r>
      <w:proofErr w:type="spellStart"/>
      <w:r w:rsidR="00956B6A">
        <w:t>hypereleastic</w:t>
      </w:r>
      <w:proofErr w:type="spellEnd"/>
      <w:r w:rsidR="00956B6A">
        <w:t xml:space="preserve"> temperature-sensing fiber with compressed micro-wrinkles for integrated </w:t>
      </w:r>
      <w:proofErr w:type="spellStart"/>
      <w:r w:rsidR="00956B6A">
        <w:t>textronics</w:t>
      </w:r>
      <w:proofErr w:type="spellEnd"/>
      <w:r w:rsidR="00956B6A">
        <w:t xml:space="preserve"> (textile electronics)</w:t>
      </w:r>
      <w:r w:rsidR="00BD78CC">
        <w:t xml:space="preserve"> as shown in </w:t>
      </w:r>
      <w:r w:rsidR="00BD78CC" w:rsidRPr="00BD78CC">
        <w:rPr>
          <w:b/>
          <w:bCs/>
        </w:rPr>
        <w:t>Fig. 2C</w:t>
      </w:r>
      <w:r w:rsidR="00956B6A">
        <w:t xml:space="preserve">. The fiber exhibits a sensitivity of 0.93 % </w:t>
      </w:r>
      <w:r w:rsidR="00293DB1">
        <w:rPr>
          <w:rFonts w:cs="Times New Roman"/>
        </w:rPr>
        <w:t>°</w:t>
      </w:r>
      <w:r w:rsidR="00956B6A">
        <w:t>C</w:t>
      </w:r>
      <w:r w:rsidR="00956B6A" w:rsidRPr="00956B6A">
        <w:rPr>
          <w:vertAlign w:val="superscript"/>
        </w:rPr>
        <w:t>-1</w:t>
      </w:r>
      <w:r w:rsidR="00956B6A">
        <w:t xml:space="preserve"> and a high strain insensitivity until 60% tensile strain. </w:t>
      </w:r>
      <w:r w:rsidR="00820051">
        <w:t xml:space="preserve">The fiber was coated with thermosensitive conductive paste composed of </w:t>
      </w:r>
      <w:r w:rsidR="007F6EA1" w:rsidRPr="007F6EA1">
        <w:t>poly(3,4-ethylenedioxythiophene):</w:t>
      </w:r>
      <w:r>
        <w:t xml:space="preserve"> </w:t>
      </w:r>
      <w:r w:rsidR="007F6EA1" w:rsidRPr="007F6EA1">
        <w:t>poly(</w:t>
      </w:r>
      <w:proofErr w:type="spellStart"/>
      <w:r w:rsidR="007F6EA1" w:rsidRPr="007F6EA1">
        <w:t>styrenesulfonate</w:t>
      </w:r>
      <w:proofErr w:type="spellEnd"/>
      <w:r w:rsidR="007F6EA1" w:rsidRPr="007F6EA1">
        <w:t>)</w:t>
      </w:r>
      <w:r w:rsidR="007F6EA1">
        <w:t xml:space="preserve"> (</w:t>
      </w:r>
      <w:proofErr w:type="gramStart"/>
      <w:r w:rsidR="00820051">
        <w:t>PEDOT:PSS</w:t>
      </w:r>
      <w:proofErr w:type="gramEnd"/>
      <w:r w:rsidR="007F6EA1">
        <w:t>)</w:t>
      </w:r>
      <w:r w:rsidR="00820051">
        <w:t xml:space="preserve"> and single wire carbon nanotubes (SWCNTs).</w:t>
      </w:r>
      <w:r w:rsidR="00956B6A">
        <w:t xml:space="preserve"> </w:t>
      </w:r>
      <w:r w:rsidR="00820051">
        <w:t xml:space="preserve">The thin-layered matrix of PEDOT:PSS and SWCNT has a high temperature-resistance dependence, resulting from the corresponding temperature coefficient of resistance (TCR) and electron hopping at the interface between PEDOT:PSS and </w:t>
      </w:r>
      <w:r w:rsidR="007F6EA1">
        <w:t>SW</w:t>
      </w:r>
      <w:r w:rsidR="00820051">
        <w:t xml:space="preserve">CNTs </w:t>
      </w:r>
      <w:r w:rsidR="00820051">
        <w:fldChar w:fldCharType="begin"/>
      </w:r>
      <w:r w:rsidR="00820051">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fldChar w:fldCharType="separate"/>
      </w:r>
      <w:r w:rsidR="00820051">
        <w:rPr>
          <w:noProof/>
        </w:rPr>
        <w:t>(Lee et al. 2020)</w:t>
      </w:r>
      <w:r w:rsidR="00820051">
        <w:fldChar w:fldCharType="end"/>
      </w:r>
      <w:r w:rsidR="00820051">
        <w:t xml:space="preserve">. </w:t>
      </w:r>
    </w:p>
    <w:p w14:paraId="0C584EA3" w14:textId="32CD8DEB" w:rsidR="00820051" w:rsidRDefault="00820051" w:rsidP="00F14FF3">
      <w:pPr>
        <w:spacing w:after="0" w:line="240" w:lineRule="auto"/>
        <w:contextualSpacing/>
      </w:pPr>
    </w:p>
    <w:p w14:paraId="00023CCC" w14:textId="10974758" w:rsidR="00F54ACC" w:rsidRDefault="00DA17F0" w:rsidP="00F14FF3">
      <w:pPr>
        <w:spacing w:after="0" w:line="240" w:lineRule="auto"/>
        <w:contextualSpacing/>
      </w:pPr>
      <w:r>
        <w:t>A temperature sensor is made using</w:t>
      </w:r>
      <w:r w:rsidR="00820051">
        <w:t xml:space="preserve"> multiwalled MWNTs/PDMS fibers</w:t>
      </w:r>
      <w:r w:rsidR="00256180">
        <w:t xml:space="preserve"> as shown in </w:t>
      </w:r>
      <w:r w:rsidR="00256180" w:rsidRPr="00256180">
        <w:rPr>
          <w:b/>
          <w:bCs/>
        </w:rPr>
        <w:t>Fig. 1I</w:t>
      </w:r>
      <w:r w:rsidR="00256180">
        <w:t>.</w:t>
      </w:r>
      <w:r w:rsidR="00820051">
        <w:t xml:space="preserve"> The well-tunable, stretchable, and thermal-sensitive MWNTs/PDMS fibers are fabricated </w:t>
      </w:r>
      <w:r w:rsidR="00256180">
        <w:t>using a</w:t>
      </w:r>
      <w:r w:rsidR="00820051">
        <w:t xml:space="preserve"> cost-effective one-step extrusion method. </w:t>
      </w:r>
      <w:r w:rsidR="00293DB1">
        <w:t>Th</w:t>
      </w:r>
      <w:r w:rsidR="00256180">
        <w:t>is temperature sensor</w:t>
      </w:r>
      <w:r w:rsidR="00293DB1">
        <w:t xml:space="preserve"> </w:t>
      </w:r>
      <w:r w:rsidR="00256180">
        <w:t>has</w:t>
      </w:r>
      <w:r w:rsidR="00293DB1">
        <w:t xml:space="preserve"> a linear re</w:t>
      </w:r>
      <w:r w:rsidR="00256180">
        <w:t>sponse with a</w:t>
      </w:r>
      <w:r w:rsidR="00293DB1">
        <w:t xml:space="preserve"> resistance change </w:t>
      </w:r>
      <w:r w:rsidR="00256180">
        <w:t>of</w:t>
      </w:r>
      <w:r w:rsidR="00293DB1">
        <w:t xml:space="preserve"> 0.55% </w:t>
      </w:r>
      <w:r w:rsidR="00293DB1">
        <w:rPr>
          <w:rFonts w:cs="Times New Roman"/>
        </w:rPr>
        <w:t>°</w:t>
      </w:r>
      <w:r w:rsidR="00293DB1">
        <w:t>C</w:t>
      </w:r>
      <w:r w:rsidR="00293DB1" w:rsidRPr="00293DB1">
        <w:rPr>
          <w:vertAlign w:val="superscript"/>
        </w:rPr>
        <w:t>-1</w:t>
      </w:r>
      <w:r w:rsidR="00293DB1">
        <w:t xml:space="preserve"> with a correlation coefficient of 0.998 in the range of 0-100 </w:t>
      </w:r>
      <w:r w:rsidR="00293DB1">
        <w:rPr>
          <w:rFonts w:cs="Times New Roman"/>
        </w:rPr>
        <w:t>°</w:t>
      </w:r>
      <w:r w:rsidR="00293DB1">
        <w:t>C. Temperature recognition is of significan</w:t>
      </w:r>
      <w:r w:rsidR="00256180">
        <w:t xml:space="preserve">t importance </w:t>
      </w:r>
      <w:r w:rsidR="00293DB1">
        <w:t xml:space="preserve">for the auxiliary perception and protection of patients from secondary damage </w:t>
      </w:r>
      <w:r w:rsidR="00293DB1">
        <w:fldChar w:fldCharType="begin"/>
      </w:r>
      <w:r w:rsidR="00AB786A">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293DB1">
        <w:fldChar w:fldCharType="separate"/>
      </w:r>
      <w:r w:rsidR="00AB786A">
        <w:rPr>
          <w:noProof/>
        </w:rPr>
        <w:t>(Li et al. 2020b)</w:t>
      </w:r>
      <w:r w:rsidR="00293DB1">
        <w:fldChar w:fldCharType="end"/>
      </w:r>
      <w:r w:rsidR="00293DB1">
        <w:t>.</w:t>
      </w:r>
      <w:r w:rsidR="00256180">
        <w:t xml:space="preserve"> </w:t>
      </w:r>
      <w:r w:rsidR="00D46124">
        <w:t xml:space="preserve">A temperature sensor was made using liquid metal </w:t>
      </w:r>
      <w:r w:rsidR="00C45B0A">
        <w:t xml:space="preserve">Galinstan </w:t>
      </w:r>
      <w:r w:rsidR="00D46124">
        <w:t xml:space="preserve">in </w:t>
      </w:r>
      <w:r w:rsidR="00C45B0A">
        <w:t>microchannels formed in PDMS and covered in epoxy</w:t>
      </w:r>
      <w:r>
        <w:t xml:space="preserve"> as shown in </w:t>
      </w:r>
      <w:r w:rsidRPr="00DA17F0">
        <w:rPr>
          <w:b/>
          <w:bCs/>
        </w:rPr>
        <w:t xml:space="preserve">Fig. </w:t>
      </w:r>
      <w:r w:rsidR="007F6EA1">
        <w:rPr>
          <w:b/>
          <w:bCs/>
        </w:rPr>
        <w:t>2</w:t>
      </w:r>
      <w:r w:rsidRPr="00DA17F0">
        <w:rPr>
          <w:b/>
          <w:bCs/>
        </w:rPr>
        <w:t>A</w:t>
      </w:r>
      <w:r w:rsidR="00C45B0A">
        <w:t>.</w:t>
      </w:r>
      <w:r w:rsidR="00F54ACC">
        <w:t xml:space="preserve"> This Galinstan material was used to monitor the temperature of a wearable heater glove </w:t>
      </w:r>
      <w:r w:rsidR="00F54ACC">
        <w:fldChar w:fldCharType="begin"/>
      </w:r>
      <w:r w:rsidR="00F54ACC">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F54ACC">
        <w:fldChar w:fldCharType="separate"/>
      </w:r>
      <w:r w:rsidR="00F54ACC">
        <w:rPr>
          <w:noProof/>
        </w:rPr>
        <w:t>(Ota et al. 2016)</w:t>
      </w:r>
      <w:r w:rsidR="00F54ACC">
        <w:fldChar w:fldCharType="end"/>
      </w:r>
      <w:r w:rsidR="00F54ACC">
        <w:t>.</w:t>
      </w:r>
      <w:r w:rsidR="00256180">
        <w:t xml:space="preserve"> Another temperature sensor is made from s</w:t>
      </w:r>
      <w:r w:rsidR="00000B4C">
        <w:t xml:space="preserve">ilkworm fibers </w:t>
      </w:r>
      <w:r w:rsidR="00256180">
        <w:t xml:space="preserve">that are embedded with </w:t>
      </w:r>
      <w:r w:rsidR="00000B4C">
        <w:t>a mixture of carbon nanotubes</w:t>
      </w:r>
      <w:r w:rsidR="00256180">
        <w:t xml:space="preserve"> (CNTs)</w:t>
      </w:r>
      <w:r w:rsidR="00000B4C">
        <w:t xml:space="preserve"> and an ionic liquid ([EMIM] Tf</w:t>
      </w:r>
      <w:r w:rsidR="00000B4C" w:rsidRPr="00000B4C">
        <w:rPr>
          <w:vertAlign w:val="subscript"/>
        </w:rPr>
        <w:t>2</w:t>
      </w:r>
      <w:r w:rsidR="00000B4C">
        <w:t>N</w:t>
      </w:r>
      <w:r w:rsidR="00256180">
        <w:t>.</w:t>
      </w:r>
      <w:r w:rsidR="00F54ACC">
        <w:t xml:space="preserve"> </w:t>
      </w:r>
      <w:r w:rsidR="00256180">
        <w:t>This material has a</w:t>
      </w:r>
      <w:r w:rsidR="00000B4C">
        <w:t xml:space="preserve"> sensitivity of 1.23% </w:t>
      </w:r>
      <w:r w:rsidR="00000B4C">
        <w:rPr>
          <w:rFonts w:cs="Times New Roman"/>
        </w:rPr>
        <w:t>°</w:t>
      </w:r>
      <w:r w:rsidR="00000B4C">
        <w:t>C</w:t>
      </w:r>
      <w:r w:rsidR="00000B4C" w:rsidRPr="00000B4C">
        <w:rPr>
          <w:vertAlign w:val="superscript"/>
        </w:rPr>
        <w:t>-1</w:t>
      </w:r>
      <w:r w:rsidR="00000B4C">
        <w:t>. Th</w:t>
      </w:r>
      <w:r w:rsidR="00256180">
        <w:t>is</w:t>
      </w:r>
      <w:r w:rsidR="00000B4C">
        <w:t xml:space="preserve"> fiber is constructed by wrapping silk fibers around supporting yarn. Then CNT</w:t>
      </w:r>
      <w:r w:rsidR="00256180">
        <w:t>s</w:t>
      </w:r>
      <w:r w:rsidR="00000B4C">
        <w:t xml:space="preserve"> in an ionic liquid sa</w:t>
      </w:r>
      <w:r w:rsidR="00DA4C89">
        <w:t>turate the yarn to form a temperature sensor. This material can then be weaved into textiles during the construction of gloves</w:t>
      </w:r>
      <w:r w:rsidR="00256180">
        <w:t xml:space="preserve"> as shown in </w:t>
      </w:r>
      <w:r w:rsidR="00256180" w:rsidRPr="00256180">
        <w:rPr>
          <w:b/>
          <w:bCs/>
        </w:rPr>
        <w:t>Fig. 1G</w:t>
      </w:r>
      <w:r w:rsidR="00DA4C89">
        <w:t xml:space="preserve"> </w:t>
      </w:r>
      <w:r w:rsidR="00DA4C89">
        <w:fldChar w:fldCharType="begin"/>
      </w:r>
      <w:r w:rsidR="00DA4C89">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fldChar w:fldCharType="separate"/>
      </w:r>
      <w:r w:rsidR="00DA4C89">
        <w:rPr>
          <w:noProof/>
        </w:rPr>
        <w:t>(Wu et al. 2019)</w:t>
      </w:r>
      <w:r w:rsidR="00DA4C89">
        <w:fldChar w:fldCharType="end"/>
      </w:r>
      <w:r w:rsidR="00DA4C89">
        <w:t>.</w:t>
      </w:r>
    </w:p>
    <w:p w14:paraId="05C45E78" w14:textId="77777777" w:rsidR="00956B6A" w:rsidRDefault="00956B6A"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0E67FBE0" w14:textId="4C617B60" w:rsidR="003B2B31" w:rsidRDefault="00581989" w:rsidP="003B2B31">
      <w:pPr>
        <w:spacing w:after="0" w:line="240" w:lineRule="auto"/>
        <w:contextualSpacing/>
      </w:pPr>
      <w:r>
        <w:t xml:space="preserve">Although the </w:t>
      </w:r>
      <w:r w:rsidR="003B2B31">
        <w:t>WSG</w:t>
      </w:r>
      <w:r>
        <w:t xml:space="preserve">s </w:t>
      </w:r>
      <w:r w:rsidR="003B2B31">
        <w:t xml:space="preserve">developed by researchers </w:t>
      </w:r>
      <w:r>
        <w:t>have improved the status quo, they are lacking in many different areas. Many examples presented in this paper are bulky and cumbersome to use. They require a thick membrane (fabric, plastic, or leather) to attach these sensors to a user’s hand.</w:t>
      </w:r>
      <w:r w:rsidR="003B2B31">
        <w:t xml:space="preserve"> </w:t>
      </w:r>
      <w:r w:rsidR="003B2B31" w:rsidRPr="003B2B31">
        <w:t>However, these gloves tend to feel hard and tight because of the bending sensors and hard glove fabrics</w:t>
      </w:r>
      <w:r w:rsidR="003B2B31">
        <w:t>. Additionally,</w:t>
      </w:r>
      <w:r w:rsidR="003B2B31" w:rsidRPr="003B2B31">
        <w:t xml:space="preserve"> </w:t>
      </w:r>
      <w:r w:rsidR="003B2B31">
        <w:t>the</w:t>
      </w:r>
      <w:r w:rsidR="003B2B31" w:rsidRPr="003B2B31">
        <w:t xml:space="preserve"> users’ hands tend to become sweaty after long-term use</w:t>
      </w:r>
      <w:r w:rsidR="003B2B31">
        <w:t xml:space="preserve"> as most gloves do not utilize breathable fabric. A thinner membrane made from breathable material is required to improve the user interaction. </w:t>
      </w:r>
      <w:r w:rsidR="00DA17F0">
        <w:t>Also, f</w:t>
      </w:r>
      <w:r w:rsidR="003B2B31" w:rsidRPr="003B2B31">
        <w:t>lexible circuit boards</w:t>
      </w:r>
      <w:r w:rsidR="003B2B31">
        <w:t xml:space="preserve"> </w:t>
      </w:r>
      <w:r w:rsidR="00DA17F0">
        <w:t>can be utilized</w:t>
      </w:r>
      <w:r w:rsidR="003B2B31">
        <w:t xml:space="preserve"> to </w:t>
      </w:r>
      <w:r w:rsidR="00DA17F0">
        <w:t>improve the flexibility of the d</w:t>
      </w:r>
      <w:r w:rsidR="003B2B31">
        <w:t>ata collect</w:t>
      </w:r>
      <w:r w:rsidR="00DA17F0">
        <w:t>ion technology</w:t>
      </w:r>
      <w:r w:rsidR="003B2B31">
        <w:t xml:space="preserve">. </w:t>
      </w:r>
    </w:p>
    <w:p w14:paraId="309A344B" w14:textId="77777777" w:rsidR="003B2B31" w:rsidRDefault="003B2B31" w:rsidP="00581989">
      <w:pPr>
        <w:spacing w:after="0" w:line="240" w:lineRule="auto"/>
        <w:contextualSpacing/>
      </w:pPr>
    </w:p>
    <w:p w14:paraId="322EE33D" w14:textId="46366A56" w:rsidR="00394D25" w:rsidRDefault="003B2B31" w:rsidP="00581989">
      <w:pPr>
        <w:spacing w:after="0" w:line="240" w:lineRule="auto"/>
        <w:contextualSpacing/>
      </w:pPr>
      <w:r>
        <w:t xml:space="preserve">Aside from the physical interaction, </w:t>
      </w:r>
      <w:r w:rsidR="00581989">
        <w:t>the</w:t>
      </w:r>
      <w:r w:rsidR="00FD3C08">
        <w:t>re is a lot of room to improve the</w:t>
      </w:r>
      <w:r w:rsidR="00581989">
        <w:t xml:space="preserve"> data acquisition system</w:t>
      </w:r>
      <w:r>
        <w:t xml:space="preserve"> for these systems</w:t>
      </w:r>
      <w:r w:rsidR="00FD3C08">
        <w:t>. Most examples present a small sensor with a large</w:t>
      </w:r>
      <w:r>
        <w:t>, bulky</w:t>
      </w:r>
      <w:r w:rsidR="00FD3C08">
        <w:t xml:space="preserve"> data acquisition system. </w:t>
      </w:r>
      <w:r>
        <w:t>Sometimes, t</w:t>
      </w:r>
      <w:r w:rsidR="00FD3C08">
        <w:t xml:space="preserve">his data acquisition system is wired </w:t>
      </w:r>
      <w:r>
        <w:t xml:space="preserve">to a computer </w:t>
      </w:r>
      <w:r w:rsidR="00FD3C08">
        <w:t>requiring a cable to provide power to the wearable sens</w:t>
      </w:r>
      <w:r w:rsidR="00A61B65">
        <w:t>ing</w:t>
      </w:r>
      <w:r w:rsidR="00FD3C08">
        <w:t xml:space="preserve"> glove. This presents a poor user interaction </w:t>
      </w:r>
      <w:r>
        <w:t>and inhibits the user from freely using the glove</w:t>
      </w:r>
      <w:r w:rsidR="00FD3C08">
        <w:t xml:space="preserve">. </w:t>
      </w:r>
      <w:r>
        <w:t xml:space="preserve">WSGs should start to implement </w:t>
      </w:r>
      <w:r w:rsidR="00FD3C08">
        <w:t>Bluetooth module</w:t>
      </w:r>
      <w:r>
        <w:t>s</w:t>
      </w:r>
      <w:r w:rsidR="00A61B65">
        <w:t xml:space="preserve"> to </w:t>
      </w:r>
      <w:r w:rsidR="00A61B65">
        <w:lastRenderedPageBreak/>
        <w:t>transmit the data collected from the various sensors on the sensor glove</w:t>
      </w:r>
      <w:r w:rsidR="00FD3C08">
        <w:t>.</w:t>
      </w:r>
      <w:r>
        <w:t xml:space="preserve"> Finally,</w:t>
      </w:r>
      <w:r w:rsidR="00FD3C08">
        <w:t xml:space="preserve"> </w:t>
      </w:r>
      <w:r>
        <w:t>t</w:t>
      </w:r>
      <w:r w:rsidR="00FD3C08">
        <w:t>he</w:t>
      </w:r>
      <w:r>
        <w:t xml:space="preserve"> last</w:t>
      </w:r>
      <w:r w:rsidR="00FD3C08">
        <w:t xml:space="preserve"> major drawback </w:t>
      </w:r>
      <w:r>
        <w:t>of WSG</w:t>
      </w:r>
      <w:r w:rsidR="00A61B65">
        <w:t>s</w:t>
      </w:r>
      <w:r w:rsidR="00FD3C08">
        <w:t xml:space="preserve"> is the size and weight of the battery</w:t>
      </w:r>
      <w:r w:rsidR="00A61B65">
        <w:t xml:space="preserve">. However, until the energy density of batteries is dramatically improved, the battery will be the largest inhibitor </w:t>
      </w:r>
      <w:r>
        <w:t>for</w:t>
      </w:r>
      <w:r w:rsidR="00A61B65">
        <w:t xml:space="preserve"> seamless user interaction.</w:t>
      </w:r>
    </w:p>
    <w:p w14:paraId="1434348F" w14:textId="77777777" w:rsidR="00394D25" w:rsidRDefault="00394D25" w:rsidP="00581989">
      <w:pPr>
        <w:spacing w:after="0" w:line="240" w:lineRule="auto"/>
        <w:contextualSpacing/>
      </w:pP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433CA701" w14:textId="77777777" w:rsidR="00C67512" w:rsidRDefault="00C67512" w:rsidP="00C67512">
      <w:pPr>
        <w:spacing w:after="0" w:line="240" w:lineRule="auto"/>
        <w:contextualSpacing/>
      </w:pPr>
      <w:r>
        <w:t>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which then adjusts forces and position as needed [10]. While a healthy limb would be able to achieve this naturally, a sense-less or artificial limb lacks the ability to adjust to its environment. If the object being grasped requires an unexpected force, a hand unable to sense would likely drop the object as it would not be able to adapt accordingly. The lack of sensory feedback can also be dangerous as the person is not able to sense when it feels pain, whether it is from encountering a sharp object or a burning surface.</w:t>
      </w:r>
    </w:p>
    <w:p w14:paraId="514A296A" w14:textId="09ABE510" w:rsidR="002E63A8" w:rsidRDefault="00C67512" w:rsidP="00C67512">
      <w:pPr>
        <w:spacing w:after="0" w:line="240" w:lineRule="auto"/>
        <w:contextualSpacing/>
      </w:pPr>
      <w:r>
        <w:t xml:space="preserve">Efforts to tackle this issue include the development of wearable sensory feedback devices which display sensory data cutaneous on a part of the body that </w:t>
      </w:r>
      <w:proofErr w:type="gramStart"/>
      <w:r>
        <w:t>is able to</w:t>
      </w:r>
      <w:proofErr w:type="gramEnd"/>
      <w:r>
        <w:t xml:space="preserve"> sense. The feasibility of such a device has been widely researched throughout the years for use in virtual reality, teleoperated devices and prosthesis. Furthermore, these sensory feedback devices have been proven to decrease the cognitive effort required to manipulate an artificial limb, when compared to vision as the sole feedback mode [18]. Different methods and devices are discussed in further detail in the following sections, focusing on the different ways in which stimulus is created and displayed.</w:t>
      </w:r>
    </w:p>
    <w:p w14:paraId="227F55AE" w14:textId="77777777" w:rsidR="00C67512" w:rsidRPr="00BB66DB" w:rsidRDefault="00C67512" w:rsidP="00C67512">
      <w:pPr>
        <w:spacing w:after="0" w:line="240" w:lineRule="auto"/>
        <w:contextualSpacing/>
        <w:rPr>
          <w:highlight w:val="red"/>
        </w:rPr>
      </w:pPr>
    </w:p>
    <w:p w14:paraId="1DC57AC4" w14:textId="0DA65FC9" w:rsidR="007315B2" w:rsidRPr="00C67512" w:rsidRDefault="007315B2" w:rsidP="00F14FF3">
      <w:pPr>
        <w:spacing w:after="0" w:line="240" w:lineRule="auto"/>
        <w:contextualSpacing/>
        <w:rPr>
          <w:b/>
          <w:bCs/>
        </w:rPr>
      </w:pPr>
      <w:r w:rsidRPr="00C67512">
        <w:rPr>
          <w:b/>
          <w:bCs/>
        </w:rPr>
        <w:t xml:space="preserve">3.1. Feedback </w:t>
      </w:r>
      <w:r w:rsidR="000A4703" w:rsidRPr="00C67512">
        <w:rPr>
          <w:b/>
          <w:bCs/>
        </w:rPr>
        <w:t>m</w:t>
      </w:r>
      <w:r w:rsidRPr="00C67512">
        <w:rPr>
          <w:b/>
          <w:bCs/>
        </w:rPr>
        <w:t>odes</w:t>
      </w:r>
    </w:p>
    <w:p w14:paraId="42B560CF" w14:textId="77777777" w:rsidR="00FD3C08" w:rsidRPr="00BB66DB" w:rsidRDefault="00FD3C08" w:rsidP="00F14FF3">
      <w:pPr>
        <w:spacing w:after="0" w:line="240" w:lineRule="auto"/>
        <w:contextualSpacing/>
        <w:rPr>
          <w:b/>
          <w:bCs/>
          <w:highlight w:val="red"/>
        </w:rPr>
      </w:pPr>
    </w:p>
    <w:p w14:paraId="0C3DBAF4" w14:textId="26FCA411" w:rsidR="002E63A8" w:rsidRDefault="00C67512" w:rsidP="00F14FF3">
      <w:pPr>
        <w:spacing w:after="0" w:line="240" w:lineRule="auto"/>
        <w:contextualSpacing/>
      </w:pPr>
      <w:r w:rsidRPr="00C67512">
        <w:t xml:space="preserve">Determining an appropriate feedback method to display sensory information is crucial to the success of the feedback device. Methods for displaying cutaneous sensory information are ultimately one of the following: electro cutaneous, vibrotactile, or </w:t>
      </w:r>
      <w:proofErr w:type="spellStart"/>
      <w:r w:rsidRPr="00C67512">
        <w:t>mechanotactile</w:t>
      </w:r>
      <w:proofErr w:type="spellEnd"/>
      <w:r w:rsidRPr="00C67512">
        <w:t xml:space="preserve"> in the form of normal or shear force. This review does not focus on non-cutaneous sensory feedback such as visual or auditory. Sensory feedback modes are divided into 3 categories, listed from most artificial to most authentic: substitution, modality matched, and </w:t>
      </w:r>
      <w:proofErr w:type="spellStart"/>
      <w:r w:rsidRPr="00C67512">
        <w:t>somatotopically</w:t>
      </w:r>
      <w:proofErr w:type="spellEnd"/>
      <w:r w:rsidRPr="00C67512">
        <w:t xml:space="preserve"> matched feedback. Substitution feedback does not match the modality of stimulus. This category includes vibrotactile and electro tactile feedback. Modality matched feedback is congruent to external stimulus. This category includes </w:t>
      </w:r>
      <w:proofErr w:type="spellStart"/>
      <w:r w:rsidRPr="00C67512">
        <w:t>mechanotactile</w:t>
      </w:r>
      <w:proofErr w:type="spellEnd"/>
      <w:r w:rsidRPr="00C67512">
        <w:t xml:space="preserve"> feedback, such as pressure. </w:t>
      </w:r>
      <w:proofErr w:type="spellStart"/>
      <w:r w:rsidRPr="00C67512">
        <w:t>Somatotopically</w:t>
      </w:r>
      <w:proofErr w:type="spellEnd"/>
      <w:r w:rsidRPr="00C67512">
        <w:t xml:space="preserve"> matched feedback is perceived as if it were on the location where the stimulus is applied. This category involves invasive procedures such as peripheral nerve stimulation and targeted reinnervation. [6] As this involves surgical approaches, </w:t>
      </w:r>
      <w:proofErr w:type="spellStart"/>
      <w:r w:rsidRPr="00C67512">
        <w:t>somatotopically</w:t>
      </w:r>
      <w:proofErr w:type="spellEnd"/>
      <w:r w:rsidRPr="00C67512">
        <w:t xml:space="preserve"> match feedback will not be covered in this review. Both substitution feedback and modality matched feedback have been widely used to develop sensory feedback devices. Naturally, modality matched feedback is preferred as it eases the cognitive burden on the user by being more intuitive [14]. Therefore, a </w:t>
      </w:r>
      <w:r w:rsidRPr="00C67512">
        <w:lastRenderedPageBreak/>
        <w:t>feedback device should be designed to match stimulus modality when possible [7]. The upcoming sections present literature on each of the feedback methods.</w:t>
      </w:r>
    </w:p>
    <w:p w14:paraId="452EE689" w14:textId="77777777" w:rsidR="00C67512" w:rsidRPr="00C67512" w:rsidRDefault="00C67512" w:rsidP="00F14FF3">
      <w:pPr>
        <w:spacing w:after="0" w:line="240" w:lineRule="auto"/>
        <w:contextualSpacing/>
      </w:pPr>
    </w:p>
    <w:p w14:paraId="6FE317F1" w14:textId="2710406C" w:rsidR="000A4703" w:rsidRPr="00C67512" w:rsidRDefault="000A4703" w:rsidP="00F14FF3">
      <w:pPr>
        <w:spacing w:after="0" w:line="240" w:lineRule="auto"/>
        <w:contextualSpacing/>
        <w:rPr>
          <w:b/>
          <w:bCs/>
        </w:rPr>
      </w:pPr>
      <w:r w:rsidRPr="00C67512">
        <w:rPr>
          <w:b/>
          <w:bCs/>
        </w:rPr>
        <w:t>3.1.1. Electro cutaneous</w:t>
      </w:r>
    </w:p>
    <w:p w14:paraId="358423FC" w14:textId="77777777" w:rsidR="00400BA8" w:rsidRPr="00BB66DB" w:rsidRDefault="00400BA8" w:rsidP="00F14FF3">
      <w:pPr>
        <w:spacing w:after="0" w:line="240" w:lineRule="auto"/>
        <w:contextualSpacing/>
        <w:rPr>
          <w:b/>
          <w:bCs/>
          <w:highlight w:val="red"/>
        </w:rPr>
      </w:pPr>
    </w:p>
    <w:p w14:paraId="5CA106CB" w14:textId="3503D7DD" w:rsidR="002E63A8" w:rsidRDefault="00C67512" w:rsidP="00F14FF3">
      <w:pPr>
        <w:spacing w:after="0" w:line="240" w:lineRule="auto"/>
        <w:contextualSpacing/>
      </w:pPr>
      <w:r w:rsidRPr="00C67512">
        <w:t xml:space="preserve">Electric stimulation can be an effective and size efficient way to display sensory feedback. Electro cutaneous stimulus is a form of substitution feedback as it does not match natural feeling.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w:t>
      </w:r>
      <w:proofErr w:type="spellStart"/>
      <w:r w:rsidRPr="00C67512">
        <w:t>electrotactile</w:t>
      </w:r>
      <w:proofErr w:type="spellEnd"/>
      <w:r w:rsidRPr="00C67512">
        <w:t xml:space="preserv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[Damian. Hernandez]. This is significant as it reiterates the need of such a device and the importance of designing a device that is wearable and ergonomic. </w:t>
      </w:r>
      <w:proofErr w:type="spellStart"/>
      <w:r w:rsidRPr="00C67512">
        <w:t>D’anna</w:t>
      </w:r>
      <w:proofErr w:type="spellEnd"/>
      <w:r w:rsidRPr="00C67512">
        <w:t xml:space="preserve"> et al. used transcutaneous electrical nerve stimulation (TENS) to stimulate nerves on the remaining limb of hand amputees. Stimulus was applied at innervation sites of the forearm nerves. The stimulus was successfully interpreted by amputee subjects and was used as sensory feedback of a hand prosthesis [</w:t>
      </w:r>
      <w:proofErr w:type="spellStart"/>
      <w:r w:rsidRPr="00C67512">
        <w:t>D’anna</w:t>
      </w:r>
      <w:proofErr w:type="spellEnd"/>
      <w:r w:rsidRPr="00C67512">
        <w:t xml:space="preserve">]. A summary of literature using </w:t>
      </w:r>
      <w:proofErr w:type="spellStart"/>
      <w:r w:rsidRPr="00C67512">
        <w:t>electrocutaneous</w:t>
      </w:r>
      <w:proofErr w:type="spellEnd"/>
      <w:r w:rsidRPr="00C67512">
        <w:t xml:space="preserve"> feedback is displayed in Table X.</w:t>
      </w:r>
    </w:p>
    <w:p w14:paraId="6F7CF91F" w14:textId="77777777" w:rsidR="00C67512" w:rsidRPr="00C67512" w:rsidRDefault="00C67512" w:rsidP="00F14FF3">
      <w:pPr>
        <w:spacing w:after="0" w:line="240" w:lineRule="auto"/>
        <w:contextualSpacing/>
      </w:pPr>
    </w:p>
    <w:p w14:paraId="4CBB6E8C" w14:textId="6F711D8C" w:rsidR="000A4703" w:rsidRPr="00C67512" w:rsidRDefault="000A4703" w:rsidP="00F14FF3">
      <w:pPr>
        <w:spacing w:after="0" w:line="240" w:lineRule="auto"/>
        <w:contextualSpacing/>
        <w:rPr>
          <w:b/>
          <w:bCs/>
        </w:rPr>
      </w:pPr>
      <w:r w:rsidRPr="00C67512">
        <w:rPr>
          <w:b/>
          <w:bCs/>
        </w:rPr>
        <w:t xml:space="preserve">3.1.2. </w:t>
      </w:r>
      <w:r w:rsidR="00A32540" w:rsidRPr="00C67512">
        <w:rPr>
          <w:b/>
          <w:bCs/>
        </w:rPr>
        <w:t>Vibrotactile</w:t>
      </w:r>
    </w:p>
    <w:p w14:paraId="61878543" w14:textId="77777777" w:rsidR="00400BA8" w:rsidRPr="00BB66DB" w:rsidRDefault="00400BA8" w:rsidP="00F14FF3">
      <w:pPr>
        <w:spacing w:after="0" w:line="240" w:lineRule="auto"/>
        <w:contextualSpacing/>
        <w:rPr>
          <w:b/>
          <w:bCs/>
          <w:highlight w:val="red"/>
        </w:rPr>
      </w:pPr>
    </w:p>
    <w:p w14:paraId="628102D0" w14:textId="77777777" w:rsidR="00C67512" w:rsidRDefault="00C67512" w:rsidP="00C67512">
      <w:pPr>
        <w:spacing w:after="0" w:line="240" w:lineRule="auto"/>
        <w:contextualSpacing/>
      </w:pPr>
      <w:r>
        <w:t>Vibrotactile feedback is undoubtedly the most used feedback method due to its affordability and small form factor [20?]. Multiple research efforts have investigated vibrotactile displays for manipulation of artificial limbs, control of impaired extremities, and motor learning. Vibrotactile feedback is one of the most versatile feedback actuation methods and has been used to display a variety of stimuli.</w:t>
      </w:r>
    </w:p>
    <w:p w14:paraId="0A55C1F4" w14:textId="77777777" w:rsidR="00C67512" w:rsidRDefault="00C67512" w:rsidP="00C67512">
      <w:pPr>
        <w:spacing w:after="0" w:line="240" w:lineRule="auto"/>
        <w:contextualSpacing/>
      </w:pPr>
    </w:p>
    <w:p w14:paraId="16FE5FB2" w14:textId="77777777" w:rsidR="00C67512" w:rsidRDefault="00C67512" w:rsidP="00C67512">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Lee et </w:t>
      </w:r>
      <w:r>
        <w:lastRenderedPageBreak/>
        <w:t>al. drew similar conclusions when using vibration to display both tactile and proprioceptive feedback from a powered upper-limb prosthesis [ J. Lee].</w:t>
      </w:r>
    </w:p>
    <w:p w14:paraId="37A9F007" w14:textId="77777777" w:rsidR="00C67512" w:rsidRDefault="00C67512" w:rsidP="00C67512">
      <w:pPr>
        <w:spacing w:after="0" w:line="240" w:lineRule="auto"/>
        <w:contextualSpacing/>
      </w:pPr>
    </w:p>
    <w:p w14:paraId="0D6A1782" w14:textId="77777777" w:rsidR="00C67512" w:rsidRDefault="00C67512" w:rsidP="00C67512">
      <w:pPr>
        <w:spacing w:after="0" w:line="240" w:lineRule="auto"/>
        <w:contextualSpacing/>
      </w:pPr>
      <w:r>
        <w:t>Vibrotactile feedback is also widely used for corrective feedback. Redd et al. used a smartphone application to provide vibratory feedback to correct gait issues [5]. Lieberman et al. developed a sleeved vest which provided vibrotactile feedback for motor learning. The suit has multiple corrective applications, from improvement of gait issues to learning how to dance. The suit provided vibrations proportional to the error of the desired movement. The vibrotactile suit made users more aware of their errors and consequently improved performance. The study also found that skin is most sensitive to frequencies around 20 Hz. [12].</w:t>
      </w:r>
    </w:p>
    <w:p w14:paraId="3A149D56" w14:textId="77777777" w:rsidR="00C67512" w:rsidRDefault="00C67512" w:rsidP="00C67512">
      <w:pPr>
        <w:spacing w:after="0" w:line="240" w:lineRule="auto"/>
        <w:contextualSpacing/>
      </w:pPr>
    </w:p>
    <w:p w14:paraId="1649A213" w14:textId="36FAEE8E" w:rsidR="002E63A8" w:rsidRDefault="00C67512" w:rsidP="00C67512">
      <w:pPr>
        <w:spacing w:after="0" w:line="240" w:lineRule="auto"/>
        <w:contextualSpacing/>
      </w:pPr>
      <w:r>
        <w:t xml:space="preserve">Various studies have compared the effectiveness of vibrotactile stimulus at communicating sensory feedback versus other feedback modes. Patterson et al. compared vibration, </w:t>
      </w:r>
      <w:proofErr w:type="gramStart"/>
      <w:r>
        <w:t>pressure</w:t>
      </w:r>
      <w:proofErr w:type="gramEnd"/>
      <w: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[1]. </w:t>
      </w:r>
      <w:proofErr w:type="spellStart"/>
      <w:r>
        <w:t>Antfolk</w:t>
      </w:r>
      <w:proofErr w:type="spellEnd"/>
      <w:r>
        <w:t xml:space="preserve"> et al. also compared vibrotactile and </w:t>
      </w:r>
      <w:proofErr w:type="spellStart"/>
      <w:r>
        <w:t>mechanotactile</w:t>
      </w:r>
      <w:proofErr w:type="spellEnd"/>
      <w:r>
        <w:t xml:space="preserve"> feedback.  Vibrotactile feedback was displayed on the forearm using five small vibrators (one for each finger) which were either off or on at 165 Hz. The study found that both modes of feedback were effective for controlling grip of a prosthetic hand, but spatial discrimination (differentiating which finger was being stimulated) was better with </w:t>
      </w:r>
      <w:proofErr w:type="spellStart"/>
      <w:r>
        <w:t>mechanotactile</w:t>
      </w:r>
      <w:proofErr w:type="spellEnd"/>
      <w:r>
        <w:t xml:space="preserve"> feedback [7]. Bark et al. evaluated vibration versus skin stretch (shear </w:t>
      </w:r>
      <w:proofErr w:type="spellStart"/>
      <w:r>
        <w:t>mechanotactile</w:t>
      </w:r>
      <w:proofErr w:type="spellEnd"/>
      <w:r>
        <w:t xml:space="preserve"> feedback) to communicate proprioceptive feedback. The study used a Velcro armband with vibrators vibrating around 200-300 Hz. Although the study found both methods improve performance, skin stretch was superior to vibration when providing proprioceptive information [K. Bark]. The found superiority of </w:t>
      </w:r>
      <w:proofErr w:type="spellStart"/>
      <w:r>
        <w:t>mechanotactile</w:t>
      </w:r>
      <w:proofErr w:type="spellEnd"/>
      <w:r>
        <w:t xml:space="preserve"> feedback over vibrotactile is likely due to the modality matched nature of </w:t>
      </w:r>
      <w:proofErr w:type="spellStart"/>
      <w:r>
        <w:t>mechanotactile</w:t>
      </w:r>
      <w:proofErr w:type="spellEnd"/>
      <w:r>
        <w:t xml:space="preserve"> feedback [1, 7]. Although vibrotactile feedback has proven to be an effective, affordable, and simple way of displaying sensory feedback, it is important to recognize its short comings when compared to other feedback modes.</w:t>
      </w:r>
    </w:p>
    <w:p w14:paraId="539EA13D" w14:textId="77777777" w:rsidR="00C67512" w:rsidRPr="00BB66DB" w:rsidRDefault="00C67512" w:rsidP="00C67512">
      <w:pPr>
        <w:spacing w:after="0" w:line="240" w:lineRule="auto"/>
        <w:contextualSpacing/>
        <w:rPr>
          <w:highlight w:val="red"/>
        </w:rPr>
      </w:pPr>
    </w:p>
    <w:p w14:paraId="6A36AC92" w14:textId="67715BBF" w:rsidR="00A32540" w:rsidRPr="00C67512" w:rsidRDefault="00A32540" w:rsidP="00F14FF3">
      <w:pPr>
        <w:spacing w:after="0" w:line="240" w:lineRule="auto"/>
        <w:contextualSpacing/>
        <w:rPr>
          <w:b/>
          <w:bCs/>
        </w:rPr>
      </w:pPr>
      <w:r w:rsidRPr="00C67512">
        <w:rPr>
          <w:b/>
          <w:bCs/>
        </w:rPr>
        <w:t xml:space="preserve">3.1.3. </w:t>
      </w:r>
      <w:proofErr w:type="spellStart"/>
      <w:r w:rsidRPr="00C67512">
        <w:rPr>
          <w:b/>
          <w:bCs/>
        </w:rPr>
        <w:t>Mechanotactile</w:t>
      </w:r>
      <w:proofErr w:type="spellEnd"/>
    </w:p>
    <w:p w14:paraId="02D98FDF" w14:textId="77777777" w:rsidR="00400BA8" w:rsidRPr="00BB66DB" w:rsidRDefault="00400BA8" w:rsidP="00F14FF3">
      <w:pPr>
        <w:spacing w:after="0" w:line="240" w:lineRule="auto"/>
        <w:contextualSpacing/>
        <w:rPr>
          <w:b/>
          <w:bCs/>
          <w:highlight w:val="red"/>
        </w:rPr>
      </w:pPr>
    </w:p>
    <w:p w14:paraId="766A026F" w14:textId="1EF7BF00" w:rsidR="002E63A8" w:rsidRDefault="00C67512" w:rsidP="00F14FF3">
      <w:pPr>
        <w:spacing w:after="0" w:line="240" w:lineRule="auto"/>
        <w:contextualSpacing/>
      </w:pPr>
      <w:r w:rsidRPr="00C67512">
        <w:t xml:space="preserve">Amongst the discussed feedback modes, </w:t>
      </w:r>
      <w:proofErr w:type="spellStart"/>
      <w:r w:rsidRPr="00C67512">
        <w:t>mechanotactile</w:t>
      </w:r>
      <w:proofErr w:type="spellEnd"/>
      <w:r w:rsidRPr="00C67512">
        <w:t xml:space="preserve"> feedback is the only that is modality matched. </w:t>
      </w:r>
      <w:proofErr w:type="spellStart"/>
      <w:r w:rsidRPr="00C67512">
        <w:t>Mechanotactile</w:t>
      </w:r>
      <w:proofErr w:type="spellEnd"/>
      <w:r w:rsidRPr="00C67512">
        <w:t xml:space="preserve"> stimulus can be applied as a shear or normal force against the skin. Normal </w:t>
      </w:r>
      <w:proofErr w:type="spellStart"/>
      <w:r w:rsidRPr="00C67512">
        <w:t>mechanotactile</w:t>
      </w:r>
      <w:proofErr w:type="spellEnd"/>
      <w:r w:rsidRPr="00C67512">
        <w:t xml:space="preserve"> stimulus feels like pressure, which is the natural feeling felt by our fingertips or skin when encountering an object. Shear force is commonly referred to as skin stretch, and it can be either rotational or linear (see Figure with the feedback types). Skin stretch is also a natural feeling experienced by our joints, such as fingers or knees, when bending. The effectiveness of </w:t>
      </w:r>
      <w:proofErr w:type="spellStart"/>
      <w:r w:rsidRPr="00C67512">
        <w:t>mechanotactile</w:t>
      </w:r>
      <w:proofErr w:type="spellEnd"/>
      <w:r w:rsidRPr="00C67512">
        <w:t xml:space="preserve"> feedback at sensory substitution and its superiority over other modalities has been established by various studies. Unlike other feedback modalities, </w:t>
      </w:r>
      <w:proofErr w:type="spellStart"/>
      <w:r w:rsidRPr="00C67512">
        <w:t>mechanotactile</w:t>
      </w:r>
      <w:proofErr w:type="spellEnd"/>
      <w:r w:rsidRPr="00C67512">
        <w:t xml:space="preserve"> feedback can be actuated in a variety of ways. The following sections present some of the innovative wearable </w:t>
      </w:r>
      <w:proofErr w:type="spellStart"/>
      <w:r w:rsidRPr="00C67512">
        <w:t>mechanotactile</w:t>
      </w:r>
      <w:proofErr w:type="spellEnd"/>
      <w:r w:rsidRPr="00C67512">
        <w:t xml:space="preserve"> feedback devices in the field.</w:t>
      </w:r>
    </w:p>
    <w:p w14:paraId="21672683" w14:textId="23D090A2" w:rsidR="00C67512" w:rsidRDefault="00C67512" w:rsidP="00F14FF3">
      <w:pPr>
        <w:spacing w:after="0" w:line="240" w:lineRule="auto"/>
        <w:contextualSpacing/>
      </w:pPr>
    </w:p>
    <w:p w14:paraId="607CD5EA" w14:textId="77777777" w:rsidR="00C67512" w:rsidRPr="00C67512" w:rsidRDefault="00C67512" w:rsidP="00C67512">
      <w:pPr>
        <w:spacing w:after="0" w:line="240" w:lineRule="auto"/>
        <w:contextualSpacing/>
        <w:rPr>
          <w:b/>
          <w:bCs/>
        </w:rPr>
      </w:pPr>
      <w:r w:rsidRPr="00C67512">
        <w:rPr>
          <w:b/>
          <w:bCs/>
        </w:rPr>
        <w:t xml:space="preserve">3.1.3.1 Normal </w:t>
      </w:r>
      <w:proofErr w:type="spellStart"/>
      <w:r w:rsidRPr="00C67512">
        <w:rPr>
          <w:b/>
          <w:bCs/>
        </w:rPr>
        <w:t>mechanotactile</w:t>
      </w:r>
      <w:proofErr w:type="spellEnd"/>
      <w:r w:rsidRPr="00C67512">
        <w:rPr>
          <w:b/>
          <w:bCs/>
        </w:rPr>
        <w:t xml:space="preserve"> feedback</w:t>
      </w:r>
    </w:p>
    <w:p w14:paraId="302765EC" w14:textId="77777777" w:rsidR="00C67512" w:rsidRPr="00C67512" w:rsidRDefault="00C67512" w:rsidP="00C67512">
      <w:pPr>
        <w:spacing w:after="0" w:line="240" w:lineRule="auto"/>
        <w:contextualSpacing/>
        <w:rPr>
          <w:b/>
          <w:bCs/>
        </w:rPr>
      </w:pPr>
    </w:p>
    <w:p w14:paraId="727DE87F" w14:textId="77777777" w:rsidR="00C67512" w:rsidRPr="00C67512" w:rsidRDefault="00C67512" w:rsidP="00C67512">
      <w:pPr>
        <w:spacing w:after="0" w:line="240" w:lineRule="auto"/>
        <w:contextualSpacing/>
      </w:pPr>
      <w:r w:rsidRPr="00C67512">
        <w:t xml:space="preserve">Normal </w:t>
      </w:r>
      <w:proofErr w:type="spellStart"/>
      <w:r w:rsidRPr="00C67512">
        <w:t>mechanotactile</w:t>
      </w:r>
      <w:proofErr w:type="spellEnd"/>
      <w:r w:rsidRPr="00C67512">
        <w:t xml:space="preserve"> (pressure) feedback devices generally consist of a tactor that </w:t>
      </w:r>
      <w:proofErr w:type="gramStart"/>
      <w:r w:rsidRPr="00C67512">
        <w:t>comes in contact with</w:t>
      </w:r>
      <w:proofErr w:type="gramEnd"/>
      <w:r w:rsidRPr="00C67512">
        <w:t xml:space="preserve"> the skin and applies pressure. </w:t>
      </w:r>
      <w:proofErr w:type="spellStart"/>
      <w:r w:rsidRPr="00C67512">
        <w:t>Antfolk</w:t>
      </w:r>
      <w:proofErr w:type="spellEnd"/>
      <w:r w:rsidRPr="00C67512">
        <w:t xml:space="preserve"> et al. developed a tactile feedback system to display pressure from the fingers of a prosthetic hand. The display consisted of five servos each with a connected lever with a plastic button at the tip. Each servo represented a finger and were placed against the forearm in the shape of an open hand. Placing the servos as an open hand aided spatial discrimination and made recognition more intuitive [3]. The actuators exerted a force of up to 2 N against the skin [7]. With this device, subjects were able to determine which finger was stimulated and the level of force on each. [3]. </w:t>
      </w:r>
      <w:proofErr w:type="spellStart"/>
      <w:r w:rsidRPr="00C67512">
        <w:t>Schoepp</w:t>
      </w:r>
      <w:proofErr w:type="spellEnd"/>
      <w:r w:rsidRPr="00C67512">
        <w:t xml:space="preserve"> et al. compared two tactor designs, one used a servo with a connected pinion to push a rack with an attached head against the skin; 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w:t>
      </w:r>
      <w:proofErr w:type="spellStart"/>
      <w:r w:rsidRPr="00C67512">
        <w:t>ms</w:t>
      </w:r>
      <w:proofErr w:type="spellEnd"/>
      <w:r w:rsidRPr="00C67512">
        <w:t xml:space="preserve"> [14].  Patterson et al. evaluated a similar rack and pinion design and found that pressure feedback combined with vison was the most accurate way to display contact stimulus [1]. </w:t>
      </w:r>
    </w:p>
    <w:p w14:paraId="634D4134" w14:textId="77777777" w:rsidR="00C67512" w:rsidRPr="00C67512" w:rsidRDefault="00C67512" w:rsidP="00C67512">
      <w:pPr>
        <w:spacing w:after="0" w:line="240" w:lineRule="auto"/>
        <w:contextualSpacing/>
      </w:pPr>
    </w:p>
    <w:p w14:paraId="25CB457A" w14:textId="77777777" w:rsidR="00C67512" w:rsidRPr="00C67512" w:rsidRDefault="00C67512" w:rsidP="00C67512">
      <w:pPr>
        <w:spacing w:after="0" w:line="240" w:lineRule="auto"/>
        <w:contextualSpacing/>
      </w:pPr>
      <w:r w:rsidRPr="00C67512">
        <w:t xml:space="preserve">Recent advancements in soft robotics have enabled the development of more compact and ergonomic </w:t>
      </w:r>
      <w:proofErr w:type="spellStart"/>
      <w:r w:rsidRPr="00C67512">
        <w:t>mechanotactile</w:t>
      </w:r>
      <w:proofErr w:type="spellEnd"/>
      <w:r w:rsidRPr="00C67512">
        <w:t xml:space="preserve"> feedback displays. </w:t>
      </w:r>
      <w:proofErr w:type="spellStart"/>
      <w:r w:rsidRPr="00C67512">
        <w:t>Kyungwon</w:t>
      </w:r>
      <w:proofErr w:type="spellEnd"/>
      <w:r w:rsidRPr="00C67512">
        <w:t xml:space="preserve"> et al. created a haptic surface display which generates bumps to communicate tactile information to the fingertips. The display consists of oil filled polyolefin pouches with a silicone upper layer. The pouches are coated in silver which acts as an electrode. When a voltage is applied to the pouches the oil is compressed forcing the creation of a bump in the upper layer. The size of the bump can be controlled as it is proportional to applied voltage [</w:t>
      </w:r>
      <w:proofErr w:type="spellStart"/>
      <w:r w:rsidRPr="00C67512">
        <w:t>Kyungwon</w:t>
      </w:r>
      <w:proofErr w:type="spellEnd"/>
      <w:r w:rsidRPr="00C67512">
        <w:t xml:space="preserve">]. When it comes to novel </w:t>
      </w:r>
      <w:proofErr w:type="spellStart"/>
      <w:r w:rsidRPr="00C67512">
        <w:t>mechanotactile</w:t>
      </w:r>
      <w:proofErr w:type="spellEnd"/>
      <w:r w:rsidRPr="00C67512">
        <w:t xml:space="preserv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 The silicone film expands upward creating small balloons when air is provided to the channels. The balloons can grow up to 2 mm when inflated and should not be smaller than 1.5 mm to be sensed by the fingertips [King]. Molina et al. used a pneumatic actuator made from latex rubber tubing to display the pressure measured on the fingertips of an artificial or insensate hand. The rubber tube having a 1/8”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 [Molina]. Stanley et al. developed a tactile display capable of displaying geometry. This device consists of a silicone rubber membrane filled with a granular material. The membrane is divided in four sections which creates different shapes when different sections are vacuumed, compressing the material into the desired section [Stanley]. Young et al. and </w:t>
      </w:r>
      <w:proofErr w:type="spellStart"/>
      <w:r w:rsidRPr="00C67512">
        <w:t>Raitor</w:t>
      </w:r>
      <w:proofErr w:type="spellEnd"/>
      <w:r w:rsidRPr="00C67512">
        <w:t xml:space="preserve"> et al. used pneumatics to display pressure with pneumatic wristbands. </w:t>
      </w:r>
      <w:proofErr w:type="gramStart"/>
      <w:r w:rsidRPr="00C67512">
        <w:t>Young created</w:t>
      </w:r>
      <w:proofErr w:type="gramEnd"/>
      <w:r w:rsidRPr="00C67512">
        <w:t xml:space="preserve"> bellows from layers of polyurethane which can exert up to 10 N of force uniformly around the wrist [Young]. </w:t>
      </w:r>
      <w:proofErr w:type="spellStart"/>
      <w:r w:rsidRPr="00C67512">
        <w:t>Raitor</w:t>
      </w:r>
      <w:proofErr w:type="spellEnd"/>
      <w:r w:rsidRPr="00C67512">
        <w:t xml:space="preserve"> used a polyethylene thermoplastic to create pouches specifically sealed so they inflate flat rather than upwards. The pouches are not only capable of applying pressure throughout the wrist but can also pulsate to creating a vibrating-like feeling [</w:t>
      </w:r>
      <w:proofErr w:type="spellStart"/>
      <w:r w:rsidRPr="00C67512">
        <w:t>Raitor</w:t>
      </w:r>
      <w:proofErr w:type="spellEnd"/>
      <w:r w:rsidRPr="00C67512">
        <w:t xml:space="preserve">]. </w:t>
      </w:r>
    </w:p>
    <w:p w14:paraId="02352E25" w14:textId="77777777" w:rsidR="00C67512" w:rsidRPr="00C67512" w:rsidRDefault="00C67512" w:rsidP="00C67512">
      <w:pPr>
        <w:spacing w:after="0" w:line="240" w:lineRule="auto"/>
        <w:contextualSpacing/>
        <w:rPr>
          <w:b/>
          <w:bCs/>
        </w:rPr>
      </w:pPr>
    </w:p>
    <w:p w14:paraId="4D37E63B" w14:textId="77777777" w:rsidR="00C67512" w:rsidRPr="00C67512" w:rsidRDefault="00C67512" w:rsidP="00C67512">
      <w:pPr>
        <w:spacing w:after="0" w:line="240" w:lineRule="auto"/>
        <w:contextualSpacing/>
        <w:rPr>
          <w:b/>
          <w:bCs/>
        </w:rPr>
      </w:pPr>
      <w:r w:rsidRPr="00C67512">
        <w:rPr>
          <w:b/>
          <w:bCs/>
        </w:rPr>
        <w:lastRenderedPageBreak/>
        <w:t xml:space="preserve">3.1.3.2 Shear </w:t>
      </w:r>
      <w:proofErr w:type="spellStart"/>
      <w:r w:rsidRPr="00C67512">
        <w:rPr>
          <w:b/>
          <w:bCs/>
        </w:rPr>
        <w:t>mechanotactile</w:t>
      </w:r>
      <w:proofErr w:type="spellEnd"/>
      <w:r w:rsidRPr="00C67512">
        <w:rPr>
          <w:b/>
          <w:bCs/>
        </w:rPr>
        <w:t xml:space="preserve"> feedback  </w:t>
      </w:r>
    </w:p>
    <w:p w14:paraId="74884664" w14:textId="77777777" w:rsidR="00C67512" w:rsidRPr="00C67512" w:rsidRDefault="00C67512" w:rsidP="00C67512">
      <w:pPr>
        <w:spacing w:after="0" w:line="240" w:lineRule="auto"/>
        <w:contextualSpacing/>
        <w:rPr>
          <w:b/>
          <w:bCs/>
        </w:rPr>
      </w:pPr>
    </w:p>
    <w:p w14:paraId="2B015CD2" w14:textId="77777777" w:rsidR="00C67512" w:rsidRPr="00C67512" w:rsidRDefault="00C67512" w:rsidP="00C67512">
      <w:pPr>
        <w:spacing w:after="0" w:line="240" w:lineRule="auto"/>
        <w:contextualSpacing/>
      </w:pPr>
      <w:r w:rsidRPr="00C67512">
        <w:t xml:space="preserve">Shear </w:t>
      </w:r>
      <w:proofErr w:type="spellStart"/>
      <w:r w:rsidRPr="00C67512">
        <w:t>mechanotactile</w:t>
      </w:r>
      <w:proofErr w:type="spellEnd"/>
      <w:r w:rsidRPr="00C67512">
        <w:t xml:space="preserve"> feedback, or skin stretch, involves pulling the skin with some sort of tactor in contact with the skin. This motion can either be lateral or rotational, as depicted in </w:t>
      </w:r>
      <w:r w:rsidRPr="00C67512">
        <w:rPr>
          <w:b/>
          <w:bCs/>
        </w:rPr>
        <w:t>Figure MODES</w:t>
      </w:r>
      <w:r w:rsidRPr="00C67512">
        <w:t xml:space="preserve">. When displaying feedback on the arm, skin stretch was found more easily perceived than normal </w:t>
      </w:r>
      <w:proofErr w:type="spellStart"/>
      <w:r w:rsidRPr="00C67512">
        <w:t>mechanotactile</w:t>
      </w:r>
      <w:proofErr w:type="spellEnd"/>
      <w:r w:rsidRPr="00C67512">
        <w:t xml:space="preserve"> feedback. The skin, specially at the forearm, was found to be a lot more sensitive to skin stretch, partly due to the sensation caused as shear actuators pull on hairs on the forearm [Biggs]. Skin stretch is commonly used to communicate proprioception (the sense of location and movement of limbs) as it can display position, direction, and force magnitude [Wheeler, Schorr]. The human body naturally feels skin stretch at the joins as they extend and fold, making skin stretch a modality matched mode to display proprioception. </w:t>
      </w:r>
    </w:p>
    <w:p w14:paraId="6E52ACBE" w14:textId="77777777" w:rsidR="00C67512" w:rsidRPr="00C67512" w:rsidRDefault="00C67512" w:rsidP="00C67512">
      <w:pPr>
        <w:spacing w:after="0" w:line="240" w:lineRule="auto"/>
        <w:contextualSpacing/>
      </w:pPr>
    </w:p>
    <w:p w14:paraId="74B9E7A9" w14:textId="77777777" w:rsidR="00C67512" w:rsidRPr="00C67512" w:rsidRDefault="00C67512" w:rsidP="00C67512">
      <w:pPr>
        <w:spacing w:after="0" w:line="240" w:lineRule="auto"/>
        <w:contextualSpacing/>
      </w:pPr>
      <w:r w:rsidRPr="00C67512">
        <w:t xml:space="preserve">Wheeler et al. used a rotating end-effector to create rotational skin stretch against the upper arm. The end-effector consisted of two circular pads attached to the skin and actuated by an ultrasonic motor. The device proved to be effective at communicating proprioceptive feedback and improved performance when controlling a virtual prosthetic arm. [Wheeler]. Rossi et al. designed a wearable proprioceptive feedback device for the forearm. The device consists of a wheel which moves laterally along the skin. The researchers found the device provided intuitive and effective proprioceptive feedback which allowed subjects to discriminate the size of spheres held by a prosthetic hand. [Rossi]. </w:t>
      </w:r>
      <w:proofErr w:type="spellStart"/>
      <w:r w:rsidRPr="00C67512">
        <w:t>Chossat</w:t>
      </w:r>
      <w:proofErr w:type="spellEnd"/>
      <w:r w:rsidRPr="00C67512">
        <w:t xml:space="preserve"> et al. developed a novel haptic finger sleeve for proprioception. The silicone sleeve has attached twisted and coiled polymer (TCP) strings which contract and expand as they are heated or cooled, respectively, and pull on the finger as they do. Although the device </w:t>
      </w:r>
      <w:proofErr w:type="gramStart"/>
      <w:r w:rsidRPr="00C67512">
        <w:t>wasn’t</w:t>
      </w:r>
      <w:proofErr w:type="gramEnd"/>
      <w:r w:rsidRPr="00C67512">
        <w:t xml:space="preserve"> the quickest, it effectively communicated stimulus [</w:t>
      </w:r>
      <w:proofErr w:type="spellStart"/>
      <w:r w:rsidRPr="00C67512">
        <w:t>Chossat</w:t>
      </w:r>
      <w:proofErr w:type="spellEnd"/>
      <w:r w:rsidRPr="00C67512">
        <w:t xml:space="preserve">]. </w:t>
      </w:r>
    </w:p>
    <w:p w14:paraId="1AF93B4D" w14:textId="77777777" w:rsidR="00C67512" w:rsidRPr="00C67512" w:rsidRDefault="00C67512" w:rsidP="00C67512">
      <w:pPr>
        <w:spacing w:after="0" w:line="240" w:lineRule="auto"/>
        <w:contextualSpacing/>
      </w:pPr>
    </w:p>
    <w:p w14:paraId="13495592" w14:textId="5EF0C0D0" w:rsidR="00C67512" w:rsidRDefault="00C67512" w:rsidP="00F14FF3">
      <w:pPr>
        <w:spacing w:after="0" w:line="240" w:lineRule="auto"/>
        <w:contextualSpacing/>
      </w:pPr>
      <w:r w:rsidRPr="00C67512">
        <w:t>Other researchers have used skin stretch to communicate stimuli other than proprioception. Schorr et al. used skin stretch to display magnitude and direction of force. They hoped the device would allow for stiffness discrimination in teleoperated surgery. The proposed device moves a button laterally against the finger, the greater the skin stretch, the greater the stiffness. Subjects in the study were able to determine the stiffness of objects intuitively. [Schorr].  Pan et al. used skin stretch against the forearm to aid with balance training. The device moves a belt from the center position to either the left or the right if the subject’s body center of pressure (COP) is off centered. The subjects were able to control their bodies COP using the skin stretch feedback. [Pan].</w:t>
      </w:r>
    </w:p>
    <w:p w14:paraId="1113131A" w14:textId="77777777" w:rsidR="00C67512" w:rsidRDefault="00C67512" w:rsidP="00F14FF3">
      <w:pPr>
        <w:spacing w:after="0" w:line="240" w:lineRule="auto"/>
        <w:contextualSpacing/>
      </w:pPr>
    </w:p>
    <w:p w14:paraId="78F1D62F" w14:textId="77777777" w:rsidR="00C67512" w:rsidRDefault="00C67512" w:rsidP="00C67512">
      <w:pPr>
        <w:spacing w:after="0" w:line="240" w:lineRule="auto"/>
        <w:contextualSpacing/>
        <w:rPr>
          <w:b/>
          <w:bCs/>
        </w:rPr>
      </w:pPr>
      <w:r w:rsidRPr="00635637">
        <w:rPr>
          <w:b/>
          <w:bCs/>
        </w:rPr>
        <w:t>3.</w:t>
      </w:r>
      <w:r>
        <w:rPr>
          <w:b/>
          <w:bCs/>
        </w:rPr>
        <w:t>2</w:t>
      </w:r>
      <w:r w:rsidRPr="00635637">
        <w:rPr>
          <w:b/>
          <w:bCs/>
        </w:rPr>
        <w:t xml:space="preserve">. </w:t>
      </w:r>
      <w:r>
        <w:rPr>
          <w:b/>
          <w:bCs/>
        </w:rPr>
        <w:t xml:space="preserve">Pros and cons of feedback modes </w:t>
      </w:r>
    </w:p>
    <w:p w14:paraId="70B2CD65" w14:textId="77777777" w:rsidR="00C67512" w:rsidRPr="00635637" w:rsidRDefault="00C67512" w:rsidP="00C67512">
      <w:pPr>
        <w:spacing w:after="0" w:line="240" w:lineRule="auto"/>
        <w:contextualSpacing/>
        <w:rPr>
          <w:b/>
          <w:bCs/>
        </w:rPr>
      </w:pPr>
    </w:p>
    <w:p w14:paraId="167E9381" w14:textId="77777777" w:rsidR="00C67512" w:rsidRPr="006646DF" w:rsidRDefault="00C67512" w:rsidP="00C67512">
      <w:pPr>
        <w:spacing w:after="0" w:line="240" w:lineRule="auto"/>
        <w:contextualSpacing/>
      </w:pPr>
      <w:r>
        <w:t xml:space="preserve">When designing a wearable sensory feedback device, choosing the appropriate method to display feedback is essential to the device’s success. The best feedback mode depends on each application. Vibrotactile feedback is widely used in haptics; it is affordable, easy to implement, and has a small form factor. Vibrotactile feedback has been used to display force, proprioception, and event-based warnings amongst others. Vibrations can be varied in amplitude and frequency to communicate different levels or intensity of feedback. However, vibration can become annoying, and the user can become desensitized to the feedback after extensive use. On the other hand, </w:t>
      </w:r>
      <w:proofErr w:type="spellStart"/>
      <w:r>
        <w:t>electrotactile</w:t>
      </w:r>
      <w:proofErr w:type="spellEnd"/>
      <w:r>
        <w:t xml:space="preserve"> feedback is very clearly sensed and its intensity can be easily varied and detected. </w:t>
      </w:r>
      <w:proofErr w:type="spellStart"/>
      <w:r>
        <w:t>Electrotactile</w:t>
      </w:r>
      <w:proofErr w:type="spellEnd"/>
      <w:r>
        <w:t xml:space="preserve"> actuators are also generally small and inconspicuous. Nonetheless, electric feedback is potentially dangerous, and many users are not comfortable with constant </w:t>
      </w:r>
      <w:r>
        <w:lastRenderedPageBreak/>
        <w:t xml:space="preserve">electric shocks. Vibrotactile and </w:t>
      </w:r>
      <w:proofErr w:type="spellStart"/>
      <w:r>
        <w:t>electrotactile</w:t>
      </w:r>
      <w:proofErr w:type="spellEnd"/>
      <w:r>
        <w:t xml:space="preserve"> feedback are both substitution modes, meaning their feeling </w:t>
      </w:r>
      <w:proofErr w:type="gramStart"/>
      <w:r>
        <w:t>isn’t</w:t>
      </w:r>
      <w:proofErr w:type="gramEnd"/>
      <w:r>
        <w:t xml:space="preserve"> natural to the user. On the contrary, </w:t>
      </w:r>
      <w:proofErr w:type="spellStart"/>
      <w:r>
        <w:t>mechanotactile</w:t>
      </w:r>
      <w:proofErr w:type="spellEnd"/>
      <w:r>
        <w:t xml:space="preserve"> feedback is modality matched and feels like the body’s natural senses, making it more intuitive. This kind of feedback is also easily detectable and less uncomfortable than vibrations and electricity. In general, however, both shear and normal </w:t>
      </w:r>
      <w:proofErr w:type="spellStart"/>
      <w:r>
        <w:t>mechanotactile</w:t>
      </w:r>
      <w:proofErr w:type="spellEnd"/>
      <w:r>
        <w:t xml:space="preserve"> feedback actuators can be bulky. </w:t>
      </w:r>
      <w:proofErr w:type="spellStart"/>
      <w:r>
        <w:t>Mechanotactile</w:t>
      </w:r>
      <w:proofErr w:type="spellEnd"/>
      <w:r>
        <w:t xml:space="preserve"> feedback allows for more innovation when it comes to actuator design, so the size and intensity of each actuator greatly depends per research study. Overall, normal </w:t>
      </w:r>
      <w:proofErr w:type="spellStart"/>
      <w:r>
        <w:t>mechanotactile</w:t>
      </w:r>
      <w:proofErr w:type="spellEnd"/>
      <w:r>
        <w:t xml:space="preserve"> feedback has been proven to be very effective at displaying pressure and contact forces, while skin stretch feedback is ideal for proprioceptive feedback. The advantages and disadvantages associated with each feedback modality are summarized in </w:t>
      </w:r>
      <w:r>
        <w:rPr>
          <w:b/>
          <w:bCs/>
        </w:rPr>
        <w:t>Table PC.</w:t>
      </w:r>
    </w:p>
    <w:p w14:paraId="516E6BC2" w14:textId="10ED806D" w:rsidR="00A32540" w:rsidRDefault="00A32540" w:rsidP="00F14FF3">
      <w:pPr>
        <w:spacing w:after="0" w:line="240" w:lineRule="auto"/>
        <w:contextualSpacing/>
      </w:pPr>
    </w:p>
    <w:p w14:paraId="7B29613E" w14:textId="77777777" w:rsidR="00C67512" w:rsidRDefault="00C67512" w:rsidP="00C67512">
      <w:pPr>
        <w:spacing w:after="0" w:line="240" w:lineRule="auto"/>
        <w:contextualSpacing/>
        <w:rPr>
          <w:b/>
          <w:bCs/>
        </w:rPr>
      </w:pPr>
      <w:r w:rsidRPr="00635637">
        <w:rPr>
          <w:b/>
          <w:bCs/>
        </w:rPr>
        <w:t>3.</w:t>
      </w:r>
      <w:r>
        <w:rPr>
          <w:b/>
          <w:bCs/>
        </w:rPr>
        <w:t>3</w:t>
      </w:r>
      <w:r w:rsidRPr="00635637">
        <w:rPr>
          <w:b/>
          <w:bCs/>
        </w:rPr>
        <w:t>. Limitations</w:t>
      </w:r>
      <w:r>
        <w:rPr>
          <w:b/>
          <w:bCs/>
        </w:rPr>
        <w:t xml:space="preserve">, </w:t>
      </w:r>
      <w:r w:rsidRPr="00635637">
        <w:rPr>
          <w:b/>
          <w:bCs/>
        </w:rPr>
        <w:t>challenges</w:t>
      </w:r>
      <w:r>
        <w:rPr>
          <w:b/>
          <w:bCs/>
        </w:rPr>
        <w:t xml:space="preserve">, and future work </w:t>
      </w:r>
    </w:p>
    <w:p w14:paraId="7D84779D" w14:textId="77777777" w:rsidR="00C67512" w:rsidRPr="00635637" w:rsidRDefault="00C67512" w:rsidP="00C67512">
      <w:pPr>
        <w:spacing w:after="0" w:line="240" w:lineRule="auto"/>
        <w:contextualSpacing/>
        <w:rPr>
          <w:b/>
          <w:bCs/>
        </w:rPr>
      </w:pPr>
    </w:p>
    <w:p w14:paraId="5DEDB80C" w14:textId="77777777" w:rsidR="00C67512" w:rsidRDefault="00C67512" w:rsidP="00C67512">
      <w:pPr>
        <w:spacing w:after="0" w:line="240" w:lineRule="auto"/>
        <w:contextualSpacing/>
      </w:pPr>
      <w:r>
        <w:t xml:space="preserve">Recent advancements in haptic sensory feedback devices move towards softer devices that are more ergonomic, lightweight, adaptable, and have a small form factor. When designing a wearable sensory feedback device, it is essential to consider the projected users. If the device is aimed at amputees or neurologically impaired people, the device will likely be permanent as studies suggest there is no learning form sensory feedback systems and people are completely reliant on them for sensory information [Damian]. Thus, these devices must be suitable for long term use, light weight, not cumbersome, and cause little to no fatigue or pain to the user [Damian]. These design specifications often pose a challenge to the haptic community. Many of the sensory displays that have been developed are bulky and only suited for in-lab benchtop testing [Schofield]. More efforts should be put into designing devices that can be easily carried by a person for an extended </w:t>
      </w:r>
      <w:proofErr w:type="gramStart"/>
      <w:r>
        <w:t>period of time</w:t>
      </w:r>
      <w:proofErr w:type="gramEnd"/>
      <w:r>
        <w:t xml:space="preserve">. It may also be valuable to assess the effect of extended use of these devices, as most have only been used for limited times in lab environments and there are currently no commercially available sensory feedback displays for those with sensory impairments. Little studies have also been conducted on amputees or impaired patients [7]. To truly grasp the advantages and shortcomings of sensory feedback devices more studies should test on the target user. </w:t>
      </w:r>
    </w:p>
    <w:p w14:paraId="03BA8180" w14:textId="77777777" w:rsidR="00C67512" w:rsidRDefault="00C67512" w:rsidP="00C67512">
      <w:pPr>
        <w:spacing w:after="0" w:line="240" w:lineRule="auto"/>
        <w:contextualSpacing/>
      </w:pPr>
    </w:p>
    <w:p w14:paraId="026490CC" w14:textId="2506B683" w:rsidR="00C67512" w:rsidRDefault="00C67512" w:rsidP="00C67512">
      <w:pPr>
        <w:spacing w:after="0" w:line="240" w:lineRule="auto"/>
        <w:contextualSpacing/>
      </w:pPr>
      <w:r>
        <w:t xml:space="preserve">This paper looked at a variety of sensory feedback devices which used one feedback modality to communicate a sense. However, very little research was found of devices using more than one feedback modality to communicate more than one sensory input. Huang et al. combined vibrotactile and </w:t>
      </w:r>
      <w:proofErr w:type="spellStart"/>
      <w:r>
        <w:t>mechanotactile</w:t>
      </w:r>
      <w:proofErr w:type="spellEnd"/>
      <w:r>
        <w:t xml:space="preserve"> feedback to display force. The two feedback modes were used in conjunction to enhance the stimulus, but not separately [Huang].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[Abd]. There has been ample research on different sensory feedback devices, the perception of feedback modes, and the spatial interference of each individual mode; but multimodal sensory feedback has not been widely researched. Little to no papers discuss the design of multimodal devices, the spatial interference between modes, or the ability of multimodal feedback to communicate information without confusing the user [Wang, Park]. Naturally, the hand receives multimodal feedback constantly, so the concept of a multimodal sensory display would not be completely alien to the brain [Wang, Park]. This gap presents an </w:t>
      </w:r>
      <w:r>
        <w:lastRenderedPageBreak/>
        <w:t>opportunity for the haptic community to design more complex systems which could better replicate and communicate the sensations of the hand.</w:t>
      </w:r>
    </w:p>
    <w:p w14:paraId="7278CE88" w14:textId="77777777" w:rsidR="00C67512" w:rsidRDefault="00C67512"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48925DD2" w:rsidR="00581989" w:rsidRDefault="003C34BA" w:rsidP="00001EE6">
      <w:pPr>
        <w:spacing w:after="0" w:line="240" w:lineRule="auto"/>
        <w:contextualSpacing/>
      </w:pPr>
      <w:r w:rsidRPr="003C34BA">
        <w:t xml:space="preserve">In this </w:t>
      </w:r>
      <w:r w:rsidR="00BB66DB">
        <w:t>literature review</w:t>
      </w:r>
      <w:r w:rsidRPr="003C34BA">
        <w:t xml:space="preserve">, we presented a survey of </w:t>
      </w:r>
      <w:r w:rsidR="003E54BE">
        <w:t>WSG</w:t>
      </w:r>
      <w:r>
        <w:t xml:space="preserve">s, as well as </w:t>
      </w:r>
      <w:r w:rsidR="00001EE6">
        <w:t xml:space="preserve">a survey of sensory transfer devices. </w:t>
      </w:r>
      <w:r w:rsidRPr="003C34BA">
        <w:t>We</w:t>
      </w:r>
      <w:r>
        <w:t xml:space="preserve"> narrowed the scope </w:t>
      </w:r>
      <w:r w:rsidR="003E54BE">
        <w:t xml:space="preserve">of WSGs </w:t>
      </w:r>
      <w:r>
        <w:t xml:space="preserve">to focus on three main </w:t>
      </w:r>
      <w:r w:rsidR="003E54BE">
        <w:t>sensor modes</w:t>
      </w:r>
      <w:r>
        <w:t xml:space="preserve">: temperature, strain, and pressure. </w:t>
      </w:r>
      <w:r w:rsidR="00001EE6" w:rsidRPr="00001EE6">
        <w:t xml:space="preserve">We presented commercially available, DIY, and academic versions of </w:t>
      </w:r>
      <w:r w:rsidR="003E54BE">
        <w:t>WSG</w:t>
      </w:r>
      <w:r w:rsidR="00001EE6" w:rsidRPr="00001EE6">
        <w:t>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w:t>
      </w:r>
      <w:r w:rsidR="003E54BE">
        <w:t>make each sensor on a WSG</w:t>
      </w:r>
      <w:r w:rsidRPr="003C34BA">
        <w:t xml:space="preserve"> and</w:t>
      </w:r>
      <w:r w:rsidR="00001EE6">
        <w:t xml:space="preserve"> </w:t>
      </w:r>
      <w:r w:rsidR="003E54BE">
        <w:t xml:space="preserve">detailed the performance of the sensor to allow for direct comparison. </w:t>
      </w:r>
      <w:r w:rsidR="00936858">
        <w:t>Although this literature review only focus</w:t>
      </w:r>
      <w:r w:rsidR="003E54BE">
        <w:t>es</w:t>
      </w:r>
      <w:r w:rsidR="00936858">
        <w:t xml:space="preserve"> on</w:t>
      </w:r>
      <w:r w:rsidR="0084534B">
        <w:t xml:space="preserve"> sensors used </w:t>
      </w:r>
      <w:r w:rsidR="006C00C0">
        <w:t xml:space="preserve">in </w:t>
      </w:r>
      <w:r w:rsidR="003E54BE">
        <w:t>WSG</w:t>
      </w:r>
      <w:r w:rsidR="006C00C0">
        <w:t>s,</w:t>
      </w:r>
      <w:r w:rsidR="00001EE6">
        <w:t xml:space="preserve"> there are </w:t>
      </w:r>
      <w:r w:rsidR="003E54BE">
        <w:t>more ways</w:t>
      </w:r>
      <w:r w:rsidR="00001EE6">
        <w:t xml:space="preserve"> </w:t>
      </w:r>
      <w:r w:rsidR="00A12811">
        <w:t>to manufacture</w:t>
      </w:r>
      <w:r w:rsidR="00D74525">
        <w:t xml:space="preserve"> temperature, strain, and pressure sensor</w:t>
      </w:r>
      <w:r w:rsidR="003E54BE">
        <w:t>s</w:t>
      </w:r>
      <w:r w:rsidR="00D74525">
        <w:t xml:space="preserve"> that have not been integrated onto a</w:t>
      </w:r>
      <w:r w:rsidR="003E54BE">
        <w:t xml:space="preserve"> WSG</w:t>
      </w:r>
      <w:r w:rsidR="00A12811">
        <w:t xml:space="preserve"> yet. </w:t>
      </w:r>
      <w:r w:rsidR="006C00C0">
        <w:t>T</w:t>
      </w:r>
      <w:r w:rsidR="00A12811">
        <w:t xml:space="preserve">here is room for innovation and improvement </w:t>
      </w:r>
      <w:r w:rsidR="003175EA">
        <w:t>in</w:t>
      </w:r>
      <w:r w:rsidR="00A12811">
        <w:t xml:space="preserve"> </w:t>
      </w:r>
      <w:r w:rsidR="003E54BE">
        <w:t>WSG</w:t>
      </w:r>
      <w:r w:rsidR="003175EA">
        <w:t xml:space="preserve"> technology</w:t>
      </w:r>
      <w:r w:rsidR="006C00C0">
        <w:t xml:space="preserve">, as </w:t>
      </w:r>
      <w:r w:rsidR="003175EA">
        <w:t>stretchable, flexible sensors</w:t>
      </w:r>
      <w:r w:rsidR="006C00C0">
        <w:t xml:space="preserve"> </w:t>
      </w:r>
      <w:r w:rsidR="003E54BE">
        <w:t>have yet to be</w:t>
      </w:r>
      <w:r w:rsidR="006C00C0">
        <w:t xml:space="preserve"> integrated </w:t>
      </w:r>
      <w:r w:rsidR="003175EA">
        <w:t xml:space="preserve">into </w:t>
      </w:r>
      <w:r w:rsidR="003E54BE">
        <w:t>WSG</w:t>
      </w:r>
      <w:r w:rsidR="003175EA">
        <w:t>s. The improved mechanical properties</w:t>
      </w:r>
      <w:r w:rsidR="003E54BE">
        <w:t xml:space="preserve"> of stretchable, flexible sensors</w:t>
      </w:r>
      <w:r w:rsidR="003175EA">
        <w:t xml:space="preserve"> can reduce the thickness of the </w:t>
      </w:r>
      <w:r w:rsidR="003E54BE">
        <w:t>WSG</w:t>
      </w:r>
      <w:r w:rsidR="003175EA">
        <w:t>, increase the user</w:t>
      </w:r>
      <w:r w:rsidR="00F21B62">
        <w:t>’s</w:t>
      </w:r>
      <w:r w:rsidR="003175EA">
        <w:t xml:space="preserve"> comfort, and</w:t>
      </w:r>
      <w:r w:rsidR="00F21B62">
        <w:t xml:space="preserve"> allow the user to interact with their environment in a 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w:t>
      </w:r>
      <w:r w:rsidR="003E54BE">
        <w:t>from</w:t>
      </w:r>
      <w:r w:rsidR="00F21B62">
        <w:t xml:space="preserve"> the hand</w:t>
      </w:r>
      <w:r w:rsidR="00001EE6" w:rsidRPr="00001EE6">
        <w:t xml:space="preserve"> to other parts of the body.</w:t>
      </w:r>
      <w:r w:rsidR="00F21B62">
        <w:t xml:space="preserve"> We presented background information regarding electro cutaneous, vibrotactile, and </w:t>
      </w:r>
      <w:proofErr w:type="spellStart"/>
      <w:r w:rsidR="00F21B62">
        <w:t>mechanotactile</w:t>
      </w:r>
      <w:proofErr w:type="spellEnd"/>
      <w:r w:rsidR="00F21B62">
        <w:t xml:space="preserve"> feedback methods. These feedback mechanisms have had limited success so far and improvements can be made to reduce the size of these mechanisms and increase the cognitive response to distinguish between various stimuli. </w:t>
      </w:r>
      <w:r w:rsidR="00581989">
        <w:t xml:space="preserve">Overall, </w:t>
      </w:r>
      <w:r w:rsidR="003E54BE">
        <w:t>WSG</w:t>
      </w:r>
      <w:r w:rsidR="00581989">
        <w:t xml:space="preserve">s and sensory transfer feedback devices will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proofErr w:type="spellStart"/>
      <w:r w:rsidRPr="002E63A8">
        <w:rPr>
          <w:b/>
          <w:bCs/>
        </w:rPr>
        <w:t>Woon</w:t>
      </w:r>
      <w:proofErr w:type="spellEnd"/>
      <w:r w:rsidRPr="002E63A8">
        <w:rPr>
          <w:b/>
          <w:bCs/>
        </w:rPr>
        <w:t>-Hong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5D40DDAE" w:rsidR="00161C9E" w:rsidRDefault="00635637" w:rsidP="00343BB5">
      <w:pPr>
        <w:spacing w:after="0" w:line="240" w:lineRule="auto"/>
        <w:contextualSpacing/>
      </w:pPr>
      <w:r w:rsidRPr="00635637">
        <w:t>This literature review is s</w:t>
      </w:r>
      <w:r>
        <w:t>upported</w:t>
      </w:r>
      <w:r w:rsidRPr="00635637">
        <w:t xml:space="preserve"> by a</w:t>
      </w:r>
      <w:r w:rsidR="00C67512">
        <w:t xml:space="preserve"> generous</w:t>
      </w:r>
      <w:r w:rsidRPr="00635637">
        <w:t xml:space="preserve"> grant provided by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5A60BD0D" w14:textId="60F8D1C2" w:rsidR="00F31701" w:rsidRPr="00F31701" w:rsidRDefault="00161C9E" w:rsidP="00F31701">
      <w:pPr>
        <w:pStyle w:val="EndNoteBibliography"/>
        <w:spacing w:after="0"/>
      </w:pPr>
      <w:r>
        <w:fldChar w:fldCharType="begin"/>
      </w:r>
      <w:r>
        <w:instrText xml:space="preserve"> ADDIN EN.REFLIST </w:instrText>
      </w:r>
      <w:r>
        <w:fldChar w:fldCharType="separate"/>
      </w:r>
      <w:r w:rsidR="00F31701" w:rsidRPr="00F31701">
        <w:t xml:space="preserve">5DT, F.D.T., 2021. 5DT Data Glove Ultra. p. 5DT Data Glove Ultra. Fifth Dimension Technologies, </w:t>
      </w:r>
      <w:hyperlink r:id="rId9" w:history="1">
        <w:r w:rsidR="00F31701" w:rsidRPr="00F31701">
          <w:rPr>
            <w:rStyle w:val="Hyperlink"/>
          </w:rPr>
          <w:t>https://5dt.com/5dt-data-glove-ultra/</w:t>
        </w:r>
      </w:hyperlink>
      <w:r w:rsidR="00F31701" w:rsidRPr="00F31701">
        <w:t>.</w:t>
      </w:r>
    </w:p>
    <w:p w14:paraId="791400F3" w14:textId="77777777" w:rsidR="00F31701" w:rsidRPr="00F31701" w:rsidRDefault="00F31701" w:rsidP="00F31701">
      <w:pPr>
        <w:pStyle w:val="EndNoteBibliography"/>
        <w:spacing w:after="0"/>
      </w:pPr>
      <w:r w:rsidRPr="00F31701">
        <w:t>Ahmed, M.A., Zaidan, B.B., Zaidan, A.A., Salih, M.M., Lakulu, M.M.b., 2018. A Review on Systems-Based Sensory Gloves for Sign Language Recognition State of the Art between 2007 and 2017. Sensors 18(7), 2208.</w:t>
      </w:r>
    </w:p>
    <w:p w14:paraId="198FE765" w14:textId="77777777" w:rsidR="00F31701" w:rsidRPr="00F31701" w:rsidRDefault="00F31701" w:rsidP="00F31701">
      <w:pPr>
        <w:pStyle w:val="EndNoteBibliography"/>
        <w:spacing w:after="0"/>
      </w:pPr>
      <w:r w:rsidRPr="00F31701">
        <w:t>Amit, M., Chukoskie, L., Skalsky, A.J., Garudadri, H., Ng, T.N., 2020. Flexible Pressure Sensors for Objective Assessment of Motor Disorders. Advanced Functional Materials 30(20), 1905241.</w:t>
      </w:r>
    </w:p>
    <w:p w14:paraId="3E19A4B1" w14:textId="77777777" w:rsidR="00F31701" w:rsidRPr="00F31701" w:rsidRDefault="00F31701" w:rsidP="00F31701">
      <w:pPr>
        <w:pStyle w:val="EndNoteBibliography"/>
        <w:spacing w:after="0"/>
      </w:pPr>
      <w:r w:rsidRPr="00F31701">
        <w:t>Amjadi, M., Pichitpajongkit, A., Lee, S., Ryu, S., Park, I., 2014. Highly Stretchable and Sensitive Strain Sensor Based on Silver Nanowire–Elastomer Nanocomposite. ACS Nano 8(5), 5154-5163.</w:t>
      </w:r>
    </w:p>
    <w:p w14:paraId="5099B568" w14:textId="77777777" w:rsidR="00F31701" w:rsidRPr="00F31701" w:rsidRDefault="00F31701" w:rsidP="00F31701">
      <w:pPr>
        <w:pStyle w:val="EndNoteBibliography"/>
        <w:spacing w:after="0"/>
      </w:pPr>
      <w:r w:rsidRPr="00F31701">
        <w:t>Atalay, O., Atalay, A., Gafford, J., Walsh, C., 2018. A Highly Sensitive Capacitive-Based Soft Pressure Sensor Based on a Conductive Fabric and a Microporous Dielectric Layer. Advanced Materials Technologies 3(1), 1700237.</w:t>
      </w:r>
    </w:p>
    <w:p w14:paraId="7EBBF3F3" w14:textId="77777777" w:rsidR="00F31701" w:rsidRPr="00F31701" w:rsidRDefault="00F31701" w:rsidP="00F31701">
      <w:pPr>
        <w:pStyle w:val="EndNoteBibliography"/>
        <w:spacing w:after="0"/>
      </w:pPr>
      <w:r w:rsidRPr="00F31701">
        <w:t>Barfidokht, A., Mishra, R.K., Seenivasan, R., Liu, S., Hubble, L.J., Wang, J., Hall, D.A., 2019. Wearable electrochemical glove-based sensor for rapid and on-site detection of fentanyl. Sensors and Actuators B: Chemical 296, 126422.</w:t>
      </w:r>
    </w:p>
    <w:p w14:paraId="0EBCE473" w14:textId="77777777" w:rsidR="00F31701" w:rsidRPr="00F31701" w:rsidRDefault="00F31701" w:rsidP="00F31701">
      <w:pPr>
        <w:pStyle w:val="EndNoteBibliography"/>
        <w:spacing w:after="0"/>
      </w:pPr>
      <w:r w:rsidRPr="00F31701">
        <w:t>Bariya, M., Li, L., Ghattamaneni, R., Ahn, C.H., Nyein, H.Y.Y., Tai, L.-C., Javey, A., 2020. Glove-based sensors for multimodal monitoring of natural sweat. Science Advances 6(35), eabb8308.</w:t>
      </w:r>
    </w:p>
    <w:p w14:paraId="072ABC46" w14:textId="223A8D41" w:rsidR="00F31701" w:rsidRPr="00F31701" w:rsidRDefault="00F31701" w:rsidP="00F31701">
      <w:pPr>
        <w:pStyle w:val="EndNoteBibliography"/>
        <w:spacing w:after="0"/>
      </w:pPr>
      <w:r w:rsidRPr="00F31701">
        <w:t xml:space="preserve">BeBop, 2021. BeBop Forte Data Gloves. p. BeBop ARVR Data Glove. Bebop Sensors, </w:t>
      </w:r>
      <w:hyperlink r:id="rId10" w:history="1">
        <w:r w:rsidRPr="00F31701">
          <w:rPr>
            <w:rStyle w:val="Hyperlink"/>
          </w:rPr>
          <w:t>https://bebopsensors.com/arvr/</w:t>
        </w:r>
      </w:hyperlink>
      <w:r w:rsidRPr="00F31701">
        <w:t>.</w:t>
      </w:r>
    </w:p>
    <w:p w14:paraId="5D27D909" w14:textId="77777777" w:rsidR="00F31701" w:rsidRPr="00F31701" w:rsidRDefault="00F31701" w:rsidP="00F31701">
      <w:pPr>
        <w:pStyle w:val="EndNoteBibliography"/>
        <w:spacing w:after="0"/>
      </w:pPr>
      <w:r w:rsidRPr="00F31701">
        <w:t>Benchoff, B., 2011. Emulating a Marching Band with Wearable Instruments. p. Emulating a Marching Band with Wearable Instruments. Hackaday, Hackaday.com.</w:t>
      </w:r>
    </w:p>
    <w:p w14:paraId="00FC4F57" w14:textId="417C8947" w:rsidR="00F31701" w:rsidRPr="00F31701" w:rsidRDefault="00F31701" w:rsidP="00F31701">
      <w:pPr>
        <w:pStyle w:val="EndNoteBibliography"/>
        <w:spacing w:after="0"/>
      </w:pPr>
      <w:r w:rsidRPr="00F31701">
        <w:t xml:space="preserve">CaptoGlove, 2020. CaptoGlove Business-Single. p. CaptoGlove is a wireless wearable hand machie interface. CaptoGlove, </w:t>
      </w:r>
      <w:hyperlink r:id="rId11" w:history="1">
        <w:r w:rsidRPr="00F31701">
          <w:rPr>
            <w:rStyle w:val="Hyperlink"/>
          </w:rPr>
          <w:t>www.captoglove.com</w:t>
        </w:r>
      </w:hyperlink>
      <w:r w:rsidRPr="00F31701">
        <w:t>.</w:t>
      </w:r>
    </w:p>
    <w:p w14:paraId="4B45860F" w14:textId="77777777" w:rsidR="00F31701" w:rsidRPr="00F31701" w:rsidRDefault="00F31701" w:rsidP="00F31701">
      <w:pPr>
        <w:pStyle w:val="EndNoteBibliography"/>
        <w:spacing w:after="0"/>
      </w:pPr>
      <w:r w:rsidRPr="00F31701">
        <w:t>Carbonaro, N., Mura, G.D., Lorussi, F., Paradiso, R., Rossi, D.D., Tognetti, A., 2014. Exploiting Wearable Goniometer Technology for Motion Sensing Gloves. IEEE Journal of Biomedical and Health Informatics 18(6), 1788-1795.</w:t>
      </w:r>
    </w:p>
    <w:p w14:paraId="31FC2DCE" w14:textId="77777777" w:rsidR="00F31701" w:rsidRPr="00F31701" w:rsidRDefault="00F31701" w:rsidP="00F31701">
      <w:pPr>
        <w:pStyle w:val="EndNoteBibliography"/>
        <w:spacing w:after="0"/>
      </w:pPr>
      <w:r w:rsidRPr="00F31701">
        <w:t>Chen, S., Lou, Z., Chen, D., Jiang, K., Shen, G., 2016. Polymer-Enhanced Highly Stretchable Conductive Fiber Strain Sensor Used for Electronic Data Gloves. Advanced Materials Technologies 1(7), 1600136.</w:t>
      </w:r>
    </w:p>
    <w:p w14:paraId="09E3A6CA" w14:textId="77777777" w:rsidR="00F31701" w:rsidRPr="00F31701" w:rsidRDefault="00F31701" w:rsidP="00F31701">
      <w:pPr>
        <w:pStyle w:val="EndNoteBibliography"/>
        <w:spacing w:after="0"/>
      </w:pPr>
      <w:r w:rsidRPr="00F31701">
        <w:t>Chen, W., Yu, C., Tu, C., Lyu, Z., Tang, J., Ou, S., Fu, Y., Xue, Z., 2020. A Survey on Hand Pose Estimation with Wearable Sensors and Computer-Vision-Based Methods. Sensors 20(4), 1074.</w:t>
      </w:r>
    </w:p>
    <w:p w14:paraId="54AF8914" w14:textId="77777777" w:rsidR="00F31701" w:rsidRPr="00F31701" w:rsidRDefault="00F31701" w:rsidP="00F31701">
      <w:pPr>
        <w:pStyle w:val="EndNoteBibliography"/>
        <w:spacing w:after="0"/>
      </w:pPr>
      <w:r w:rsidRPr="00F31701">
        <w:t>Chen, X., Gong, L., Wei, L., Yeh, S.C., Xu, L.D., Zheng, L., Zou, Z., 2021. A Wearable Hand Rehabilitation System With Soft Gloves. IEEE Transactions on Industrial Informatics 17(2), 943-952.</w:t>
      </w:r>
    </w:p>
    <w:p w14:paraId="198CC620" w14:textId="77777777" w:rsidR="00F31701" w:rsidRPr="00F31701" w:rsidRDefault="00F31701" w:rsidP="00F31701">
      <w:pPr>
        <w:pStyle w:val="EndNoteBibliography"/>
        <w:spacing w:after="0"/>
      </w:pPr>
      <w:r w:rsidRPr="00F31701">
        <w:t>Chortos, A., Liu, J., Bao, Z., 2016. Pursuing prosthetic electronic skin. Nature Materials 15(9), 937-950.</w:t>
      </w:r>
    </w:p>
    <w:p w14:paraId="0D81A266" w14:textId="77777777" w:rsidR="00F31701" w:rsidRPr="00F31701" w:rsidRDefault="00F31701" w:rsidP="00F31701">
      <w:pPr>
        <w:pStyle w:val="EndNoteBibliography"/>
        <w:spacing w:after="0"/>
      </w:pPr>
      <w:r w:rsidRPr="00F31701">
        <w:t>Damian, D.D., Martinez, H., Dermitzakis, K., Hernandez-Arieta, A., Pfeifer, R., 2010. Artificial ridged skin for slippage speed detection in prosthetic hand applications. 2010 IEEE/RSJ International Conference on Intelligent Robots and Systems, pp. 904-909.</w:t>
      </w:r>
    </w:p>
    <w:p w14:paraId="2D061313" w14:textId="5E7D8A4A" w:rsidR="00F31701" w:rsidRPr="00F31701" w:rsidRDefault="00F31701" w:rsidP="00F31701">
      <w:pPr>
        <w:pStyle w:val="EndNoteBibliography"/>
        <w:spacing w:after="0"/>
      </w:pPr>
      <w:r w:rsidRPr="00F31701">
        <w:t xml:space="preserve">DanielE58, 2021. Arduino Wearable Keyboard Glove. p. Arduino Wearable Keyboard Glove. </w:t>
      </w:r>
      <w:hyperlink r:id="rId12" w:history="1">
        <w:r w:rsidRPr="00F31701">
          <w:rPr>
            <w:rStyle w:val="Hyperlink"/>
          </w:rPr>
          <w:t>www.instructables.com</w:t>
        </w:r>
      </w:hyperlink>
      <w:r w:rsidRPr="00F31701">
        <w:t>, Instructables Circuits.</w:t>
      </w:r>
    </w:p>
    <w:p w14:paraId="432C8CB3" w14:textId="77777777" w:rsidR="00F31701" w:rsidRPr="00F31701" w:rsidRDefault="00F31701" w:rsidP="00F31701">
      <w:pPr>
        <w:pStyle w:val="EndNoteBibliography"/>
        <w:spacing w:after="0"/>
      </w:pPr>
      <w:r w:rsidRPr="00F31701">
        <w:lastRenderedPageBreak/>
        <w:t>Dipietro, L., Sabatini, A.M., Dario, P., 2008. A Survey of Glove-Based Systems and Their Applications. IEEE Transactions on Systems, Man, and Cybernetics, Part C (Applications and Reviews) 38(4), 461-482.</w:t>
      </w:r>
    </w:p>
    <w:p w14:paraId="1BBE8068" w14:textId="77777777" w:rsidR="00F31701" w:rsidRPr="00F31701" w:rsidRDefault="00F31701" w:rsidP="00F31701">
      <w:pPr>
        <w:pStyle w:val="EndNoteBibliography"/>
        <w:spacing w:after="0"/>
      </w:pPr>
      <w:r w:rsidRPr="00F31701">
        <w:t>Donaldson, W., 2021. Flex Sensor Glove. p. Flex Sensor Glove Used To Control Robotic Arm. Instructables.com, Instructables Circuits.</w:t>
      </w:r>
    </w:p>
    <w:p w14:paraId="177615EC" w14:textId="46F858CE" w:rsidR="00F31701" w:rsidRPr="00F31701" w:rsidRDefault="00F31701" w:rsidP="00F31701">
      <w:pPr>
        <w:pStyle w:val="EndNoteBibliography"/>
        <w:spacing w:after="0"/>
      </w:pPr>
      <w:r w:rsidRPr="00F31701">
        <w:t xml:space="preserve">Emcnany, 2021. Interactive-Gloves. p. Interactive Gloves to be used as a general I/O device. Instructables Circuits, </w:t>
      </w:r>
      <w:hyperlink r:id="rId13" w:history="1">
        <w:r w:rsidRPr="00F31701">
          <w:rPr>
            <w:rStyle w:val="Hyperlink"/>
          </w:rPr>
          <w:t>www.instructables.com</w:t>
        </w:r>
      </w:hyperlink>
      <w:r w:rsidRPr="00F31701">
        <w:t>.</w:t>
      </w:r>
    </w:p>
    <w:p w14:paraId="697DEC28" w14:textId="3C57E93E" w:rsidR="00F31701" w:rsidRPr="00F31701" w:rsidRDefault="00F31701" w:rsidP="00F31701">
      <w:pPr>
        <w:pStyle w:val="EndNoteBibliography"/>
        <w:spacing w:after="0"/>
      </w:pPr>
      <w:r w:rsidRPr="00F31701">
        <w:t xml:space="preserve">Flexpoint, 2021. Flexpoint USB Glove Kit. p. USB Glove Kit. Flexpoint Sensor Systems, </w:t>
      </w:r>
      <w:hyperlink r:id="rId14" w:history="1">
        <w:r w:rsidRPr="00F31701">
          <w:rPr>
            <w:rStyle w:val="Hyperlink"/>
          </w:rPr>
          <w:t>https://www.flexpoint.com/usbglovekit</w:t>
        </w:r>
      </w:hyperlink>
      <w:r w:rsidRPr="00F31701">
        <w:t>.</w:t>
      </w:r>
    </w:p>
    <w:p w14:paraId="05DC69CC" w14:textId="77777777" w:rsidR="00F31701" w:rsidRPr="00F31701" w:rsidRDefault="00F31701" w:rsidP="00F31701">
      <w:pPr>
        <w:pStyle w:val="EndNoteBibliography"/>
        <w:spacing w:after="0"/>
      </w:pPr>
      <w:r w:rsidRPr="00F31701">
        <w:t>Francés, L., Morer, P., Rodriguez, M.I., Cazón, A., 2019. Design and Development of a Low-Cost Wearable Glove to Track Forces Exerted by Workers in Car Assembly Lines. Sensors 19(2).</w:t>
      </w:r>
    </w:p>
    <w:p w14:paraId="125BFAC5" w14:textId="77777777" w:rsidR="00F31701" w:rsidRPr="00F31701" w:rsidRDefault="00F31701" w:rsidP="00F31701">
      <w:pPr>
        <w:pStyle w:val="EndNoteBibliography"/>
        <w:spacing w:after="0"/>
      </w:pPr>
      <w:r w:rsidRPr="00F31701">
        <w:t>Francisco, E., 2020. How the "Failed" Nintendo Power Glove Found an Unexpected Second Life. p. Nintendo Power Glove. Inverse, Inverse.com.</w:t>
      </w:r>
    </w:p>
    <w:p w14:paraId="4FCEDEA8" w14:textId="77777777" w:rsidR="00F31701" w:rsidRPr="00F31701" w:rsidRDefault="00F31701" w:rsidP="00F31701">
      <w:pPr>
        <w:pStyle w:val="EndNoteBibliography"/>
        <w:spacing w:after="0"/>
      </w:pPr>
      <w:r w:rsidRPr="00F31701">
        <w:t>Freedman, Z., 2016. Project Grip - Parametric Data Glove. pp. Project Grip - Parametric Data Glove. MakerBot Thingverse, thingverse.com.</w:t>
      </w:r>
    </w:p>
    <w:p w14:paraId="24B5BBD9" w14:textId="13FFF7F9" w:rsidR="00F31701" w:rsidRPr="00F31701" w:rsidRDefault="00F31701" w:rsidP="00F31701">
      <w:pPr>
        <w:pStyle w:val="EndNoteBibliography"/>
        <w:spacing w:after="0"/>
      </w:pPr>
      <w:r w:rsidRPr="00F31701">
        <w:t xml:space="preserve">Freire, R., 2021a. DIY Glove Controller With E-Textile Sensors. pp. DIY Glove Controller With E-Textile Sensors. Instructables Circuits, </w:t>
      </w:r>
      <w:hyperlink r:id="rId15" w:history="1">
        <w:r w:rsidRPr="00F31701">
          <w:rPr>
            <w:rStyle w:val="Hyperlink"/>
          </w:rPr>
          <w:t>www.instructables.com</w:t>
        </w:r>
      </w:hyperlink>
      <w:r w:rsidRPr="00F31701">
        <w:t>.</w:t>
      </w:r>
    </w:p>
    <w:p w14:paraId="422AC51E" w14:textId="78D8BE40" w:rsidR="00F31701" w:rsidRPr="00F31701" w:rsidRDefault="00F31701" w:rsidP="00F31701">
      <w:pPr>
        <w:pStyle w:val="EndNoteBibliography"/>
        <w:spacing w:after="0"/>
      </w:pPr>
      <w:r w:rsidRPr="00F31701">
        <w:t xml:space="preserve">Freire, R., 2021b. Extextile VR Gloves for Vive Tracker. p. Extextile VR Gloves for Vive Tracker. Instructables, </w:t>
      </w:r>
      <w:hyperlink r:id="rId16" w:history="1">
        <w:r w:rsidRPr="00F31701">
          <w:rPr>
            <w:rStyle w:val="Hyperlink"/>
          </w:rPr>
          <w:t>https://www.instructables.com/Etextile-VR-Gloves-for-Vive-Tracker/</w:t>
        </w:r>
      </w:hyperlink>
      <w:r w:rsidRPr="00F31701">
        <w:t>.</w:t>
      </w:r>
    </w:p>
    <w:p w14:paraId="470B1ED4" w14:textId="77777777" w:rsidR="00F31701" w:rsidRPr="00F31701" w:rsidRDefault="00F31701" w:rsidP="00F31701">
      <w:pPr>
        <w:pStyle w:val="EndNoteBibliography"/>
        <w:spacing w:after="0"/>
      </w:pPr>
      <w:r w:rsidRPr="00F31701">
        <w:t>Gao, Y., Ota, H., Schaler, E.W., Chen, K., Zhao, A., Gao, W., Fahad, H.M., Leng, Y., Zheng, A., Xiong, F., Zhang, C., Tai, L.-C., Zhao, P., Fearing, R.S., Javey, A., 2017. Wearable Microfluidic Diaphragm Pressure Sensor for Health and Tactile Touch Monitoring. Advanced Materials 29(39), 1701985.</w:t>
      </w:r>
    </w:p>
    <w:p w14:paraId="0AC57808" w14:textId="77777777" w:rsidR="00F31701" w:rsidRPr="00F31701" w:rsidRDefault="00F31701" w:rsidP="00F31701">
      <w:pPr>
        <w:pStyle w:val="EndNoteBibliography"/>
        <w:spacing w:after="0"/>
      </w:pPr>
      <w:r w:rsidRPr="00F31701">
        <w:t>Guide, R.S., 2021. What is Sensory Impairment. p. What is Sensory Impairement. Reading Services Guide, reading.gov.uk.</w:t>
      </w:r>
    </w:p>
    <w:p w14:paraId="465C7593" w14:textId="77777777" w:rsidR="00F31701" w:rsidRPr="00F31701" w:rsidRDefault="00F31701" w:rsidP="00F31701">
      <w:pPr>
        <w:pStyle w:val="EndNoteBibliography"/>
        <w:spacing w:after="0"/>
      </w:pPr>
      <w:r w:rsidRPr="00F31701">
        <w:t>Hammond, F.L., Mengüç, Y., Wood, R.J., 2014. Toward a modular soft sensor-embedded glove for human hand motion and tactile pressure measurement. 2014 IEEE/RSJ International Conference on Intelligent Robots and Systems, pp. 4000-4007.</w:t>
      </w:r>
    </w:p>
    <w:p w14:paraId="1A8C3341" w14:textId="77777777" w:rsidR="00F31701" w:rsidRPr="00F31701" w:rsidRDefault="00F31701" w:rsidP="00F31701">
      <w:pPr>
        <w:pStyle w:val="EndNoteBibliography"/>
        <w:spacing w:after="0"/>
      </w:pPr>
      <w:r w:rsidRPr="00F31701">
        <w:t>Hughes, J., Spielberg, A., Chounlakone, M., Chang, G., Matusik, W., Rus, D., 2020. A Simple, Inexpensive, Wearable Glove with Hybrid Resistive-Pressure Sensors for Computational Sensing, Proprioception, and Task Identification. Advanced Intelligent Systems 2(6), 2000002.</w:t>
      </w:r>
    </w:p>
    <w:p w14:paraId="317E3093" w14:textId="77777777" w:rsidR="00F31701" w:rsidRPr="00F31701" w:rsidRDefault="00F31701" w:rsidP="00F31701">
      <w:pPr>
        <w:pStyle w:val="EndNoteBibliography"/>
        <w:spacing w:after="0"/>
      </w:pPr>
      <w:r w:rsidRPr="00F31701">
        <w:t>Jeong, Y.R., Park, H., Jin, S.W., Hong, S.Y., Lee, S.-S., Ha, J.S., 2015. Highly Stretchable and Sensitive Strain Sensors Using Fragmentized Graphene Foam. Advanced Functional Materials 25(27), 4228-4236.</w:t>
      </w:r>
    </w:p>
    <w:p w14:paraId="01E0C676" w14:textId="77777777" w:rsidR="00F31701" w:rsidRPr="00F31701" w:rsidRDefault="00F31701" w:rsidP="00F31701">
      <w:pPr>
        <w:pStyle w:val="EndNoteBibliography"/>
        <w:spacing w:after="0"/>
      </w:pPr>
      <w:r w:rsidRPr="00F31701">
        <w:t>Ji, S., Jang, J., Hwang, J.C., Lee, Y., Lee, J.-H., Park, J.-U., 2020. Amorphous Oxide Semiconductor Transistors with Air Dielectrics for Transparent and Wearable Pressure Sensor Arrays. Advanced Materials Technologies 5(2), 1900928.</w:t>
      </w:r>
    </w:p>
    <w:p w14:paraId="653B1759" w14:textId="77777777" w:rsidR="00F31701" w:rsidRPr="00F31701" w:rsidRDefault="00F31701" w:rsidP="00F31701">
      <w:pPr>
        <w:pStyle w:val="EndNoteBibliography"/>
        <w:spacing w:after="0"/>
      </w:pPr>
      <w:r w:rsidRPr="00F31701">
        <w:t>Khan, H., Razmjou, A., Ebrahimi Warkiani, M., Kottapalli, A., Asadnia, M., 2018. Sensitive and Flexible Polymeric Strain Sensor for Accurate Human Motion Monitoring. Sensors 18(2), 418.</w:t>
      </w:r>
    </w:p>
    <w:p w14:paraId="7E04247C" w14:textId="77777777" w:rsidR="00F31701" w:rsidRPr="00F31701" w:rsidRDefault="00F31701" w:rsidP="00F31701">
      <w:pPr>
        <w:pStyle w:val="EndNoteBibliography"/>
        <w:spacing w:after="0"/>
      </w:pPr>
      <w:r w:rsidRPr="00F31701">
        <w:t>Kim, H.-J., Thukral, A., Yu, C., 2018. Highly Sensitive and Very Stretchable Strain Sensor Based on a Rubbery Semiconductor. ACS Applied Materials &amp; Interfaces 10(5), 5000-5006.</w:t>
      </w:r>
    </w:p>
    <w:p w14:paraId="53DAF978" w14:textId="77777777" w:rsidR="00F31701" w:rsidRPr="00F31701" w:rsidRDefault="00F31701" w:rsidP="00F31701">
      <w:pPr>
        <w:pStyle w:val="EndNoteBibliography"/>
        <w:spacing w:after="0"/>
      </w:pPr>
      <w:r w:rsidRPr="00F31701">
        <w:t>Kim, J., Lee, M., Shim, H.J., Ghaffari, R., Cho, H.R., Son, D., Jung, Y.H., Soh, M., Choi, C., Jung, S., Chu, K., Jeon, D., Lee, S.-T., Kim, J.H., Choi, S.H., Hyeon, T., Kim, D.-H., 2014. Stretchable silicon nanoribbon electronics for skin prosthesis. Nature Communications 5(1), 5747.</w:t>
      </w:r>
    </w:p>
    <w:p w14:paraId="08386A72" w14:textId="77777777" w:rsidR="00F31701" w:rsidRPr="00F31701" w:rsidRDefault="00F31701" w:rsidP="00F31701">
      <w:pPr>
        <w:pStyle w:val="EndNoteBibliography"/>
        <w:spacing w:after="0"/>
      </w:pPr>
      <w:r w:rsidRPr="00F31701">
        <w:lastRenderedPageBreak/>
        <w:t>Kim, M.K., Parasuraman, R.N., Wang, L., Park, Y., Kim, B., Lee, S.J., Lu, N., Min, B.-C., Lee, C.H., 2019. Soft-packaged sensory glove system for human-like natural interaction and control of prosthetic hands. NPG Asia Materials 11(1), 43.</w:t>
      </w:r>
    </w:p>
    <w:p w14:paraId="4CF79341" w14:textId="77777777" w:rsidR="00F31701" w:rsidRPr="00F31701" w:rsidRDefault="00F31701" w:rsidP="00F31701">
      <w:pPr>
        <w:pStyle w:val="EndNoteBibliography"/>
        <w:spacing w:after="0"/>
      </w:pPr>
      <w:r w:rsidRPr="00F31701">
        <w:t>Lee, J., Kim, D.W., Chun, S., Song, J.H., Yoo, E.S., Kim, J.K., Pang, C., 2020. Intrinsically Strain-Insensitive, Hyperelastic Temperature-Sensing Fiber with Compressed Micro-Wrinkles for Integrated Textronics. Advanced Materials Technologies 5(5), 2000073.</w:t>
      </w:r>
    </w:p>
    <w:p w14:paraId="2E7E6722" w14:textId="77777777" w:rsidR="00F31701" w:rsidRPr="00F31701" w:rsidRDefault="00F31701" w:rsidP="00F31701">
      <w:pPr>
        <w:pStyle w:val="EndNoteBibliography"/>
        <w:spacing w:after="0"/>
      </w:pPr>
      <w:r w:rsidRPr="00F31701">
        <w:t>Li, P., Anwar Ali, H.P., Cheng, W., Yang, J., Tee, B.C.K., 2020a. Bioinspired Prosthetic Interfaces. Advanced Materials Technologies 5(3), 1900856.</w:t>
      </w:r>
    </w:p>
    <w:p w14:paraId="56CFCB08" w14:textId="77777777" w:rsidR="00F31701" w:rsidRPr="00F31701" w:rsidRDefault="00F31701" w:rsidP="00F31701">
      <w:pPr>
        <w:pStyle w:val="EndNoteBibliography"/>
        <w:spacing w:after="0"/>
      </w:pPr>
      <w:r w:rsidRPr="00F31701">
        <w:t>Li, Y., Zheng, C., Liu, S., Huang, L., Fang, T., Li, J.X., Xu, F., Li, F., 2020b. Smart Glove Integrated with Tunable MWNTs/PDMS Fibers Made of a One-Step Extrusion Method for Finger Dexterity, Gesture, and Temperature Recognition. ACS Applied Materials &amp; Interfaces 12(21), 23764-23773.</w:t>
      </w:r>
    </w:p>
    <w:p w14:paraId="0CF445D8" w14:textId="08820911" w:rsidR="00F31701" w:rsidRPr="00F31701" w:rsidRDefault="00F31701" w:rsidP="00F31701">
      <w:pPr>
        <w:pStyle w:val="EndNoteBibliography"/>
        <w:spacing w:after="0"/>
      </w:pPr>
      <w:r w:rsidRPr="00F31701">
        <w:t xml:space="preserve">Luke's, S., 2021. Loss of Sensation: Safety Tips. p. Loss of Sensation: Safety Tips. Saint Luke's, </w:t>
      </w:r>
      <w:hyperlink r:id="rId17" w:history="1">
        <w:r w:rsidRPr="00F31701">
          <w:rPr>
            <w:rStyle w:val="Hyperlink"/>
          </w:rPr>
          <w:t>www.saintlukeskc.org</w:t>
        </w:r>
      </w:hyperlink>
      <w:r w:rsidRPr="00F31701">
        <w:t>.</w:t>
      </w:r>
    </w:p>
    <w:p w14:paraId="2BB70E39" w14:textId="77777777" w:rsidR="00F31701" w:rsidRPr="00F31701" w:rsidRDefault="00F31701" w:rsidP="00F31701">
      <w:pPr>
        <w:pStyle w:val="EndNoteBibliography"/>
        <w:spacing w:after="0"/>
      </w:pPr>
      <w:r w:rsidRPr="00F31701">
        <w:t>Manus-VR, 2021. Manus VR Prime II. pp. Manus-VR Prime II Haptic Manus-VR, Manus-VR.com.</w:t>
      </w:r>
    </w:p>
    <w:p w14:paraId="4E814178" w14:textId="77777777" w:rsidR="00F31701" w:rsidRPr="00F31701" w:rsidRDefault="00F31701" w:rsidP="00F31701">
      <w:pPr>
        <w:pStyle w:val="EndNoteBibliography"/>
        <w:spacing w:after="0"/>
      </w:pPr>
      <w:r w:rsidRPr="00F31701">
        <w:t>McCann, M.E., Waters P Fau - Goumnerova, L.C., Goumnerova Lc Fau - Berde, C., Berde, C., Self-mutilation in young children following brachial plexus birth injury(0304-3959 (Print)).</w:t>
      </w:r>
    </w:p>
    <w:p w14:paraId="1ACFFF6C" w14:textId="77777777" w:rsidR="00F31701" w:rsidRPr="00F31701" w:rsidRDefault="00F31701" w:rsidP="00F31701">
      <w:pPr>
        <w:pStyle w:val="EndNoteBibliography"/>
        <w:spacing w:after="0"/>
      </w:pPr>
      <w:r w:rsidRPr="00F31701">
        <w:t>McCaw, J.C.S., Yuen, M.C., Kramer-Bottiglio, R., 2018. Sensory Glove for Dynamic Hand Proprioception and Tactile Sensing.</w:t>
      </w:r>
    </w:p>
    <w:p w14:paraId="1BE12780" w14:textId="5B932B78" w:rsidR="00F31701" w:rsidRPr="00F31701" w:rsidRDefault="00F31701" w:rsidP="00F31701">
      <w:pPr>
        <w:pStyle w:val="EndNoteBibliography"/>
        <w:spacing w:after="0"/>
      </w:pPr>
      <w:r w:rsidRPr="00F31701">
        <w:t xml:space="preserve">MimuGloves, 2021. Mimu-Gloves. p. Mimu Gloves. Mimu Gloves, </w:t>
      </w:r>
      <w:hyperlink r:id="rId18" w:history="1">
        <w:r w:rsidRPr="00F31701">
          <w:rPr>
            <w:rStyle w:val="Hyperlink"/>
          </w:rPr>
          <w:t>www.mimugloves.com</w:t>
        </w:r>
      </w:hyperlink>
      <w:r w:rsidRPr="00F31701">
        <w:t>.</w:t>
      </w:r>
    </w:p>
    <w:p w14:paraId="49FC1BF9" w14:textId="2B700F05" w:rsidR="00F31701" w:rsidRPr="00F31701" w:rsidRDefault="00F31701" w:rsidP="00F31701">
      <w:pPr>
        <w:pStyle w:val="EndNoteBibliography"/>
        <w:spacing w:after="0"/>
      </w:pPr>
      <w:r w:rsidRPr="00F31701">
        <w:t xml:space="preserve">Neofect, 2021. Smart Glove for Home. p. Smart Glove for Home using Samsung Tablet. Neofect USA, </w:t>
      </w:r>
      <w:hyperlink r:id="rId19" w:history="1">
        <w:r w:rsidRPr="00F31701">
          <w:rPr>
            <w:rStyle w:val="Hyperlink"/>
          </w:rPr>
          <w:t>https://shop.neofect.com/products/neofect-smart-glove</w:t>
        </w:r>
      </w:hyperlink>
      <w:r w:rsidRPr="00F31701">
        <w:t>.</w:t>
      </w:r>
    </w:p>
    <w:p w14:paraId="4BF77890" w14:textId="77777777" w:rsidR="00F31701" w:rsidRPr="00F31701" w:rsidRDefault="00F31701" w:rsidP="00F31701">
      <w:pPr>
        <w:pStyle w:val="EndNoteBibliography"/>
        <w:spacing w:after="0"/>
      </w:pPr>
      <w:r w:rsidRPr="00F31701">
        <w:t>Noitom, I.I., 2021. Noitom Hi5. p. Hi5 VR Glove. Noitom International Inc., hi5vrglove.com.</w:t>
      </w:r>
    </w:p>
    <w:p w14:paraId="755D65DC" w14:textId="77777777" w:rsidR="00F31701" w:rsidRPr="00F31701" w:rsidRDefault="00F31701" w:rsidP="00F31701">
      <w:pPr>
        <w:pStyle w:val="EndNoteBibliography"/>
        <w:spacing w:after="0"/>
      </w:pPr>
      <w:r w:rsidRPr="00F31701">
        <w:t>Novel, G., 2021. Pliance Glove Sensor. p. Pliance Glove Sensor. Novel Gmbh.</w:t>
      </w:r>
    </w:p>
    <w:p w14:paraId="49FA3F97" w14:textId="77777777" w:rsidR="00F31701" w:rsidRPr="00F31701" w:rsidRDefault="00F31701" w:rsidP="00F31701">
      <w:pPr>
        <w:pStyle w:val="EndNoteBibliography"/>
        <w:spacing w:after="0"/>
      </w:pPr>
      <w:r w:rsidRPr="00F31701">
        <w:t>O’Connor, T.F., Fach, M.E., Miller, R., Root, S.E., Mercier, P.P., Lipomi, D.J., 2017. The Language of Glove: Wireless gesture decoder with low-power and stretchable hybrid electronics. PloS one 12(7), e0179766.</w:t>
      </w:r>
    </w:p>
    <w:p w14:paraId="62ADB631" w14:textId="77777777" w:rsidR="00F31701" w:rsidRPr="00F31701" w:rsidRDefault="00F31701" w:rsidP="00F31701">
      <w:pPr>
        <w:pStyle w:val="EndNoteBibliography"/>
        <w:spacing w:after="0"/>
      </w:pPr>
      <w:r w:rsidRPr="00F31701">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1F3BC68" w14:textId="77777777" w:rsidR="00F31701" w:rsidRPr="00F31701" w:rsidRDefault="00F31701" w:rsidP="00F31701">
      <w:pPr>
        <w:pStyle w:val="EndNoteBibliography"/>
        <w:spacing w:after="0"/>
      </w:pPr>
      <w:r w:rsidRPr="00F31701">
        <w:t>Ozioko, O., Hersh, M., Dahiya, R., 2018. Inductance-Based Flexible Pressure Sensor for Assistive Gloves. 2018 IEEE SENSORS, pp. 1-4.</w:t>
      </w:r>
    </w:p>
    <w:p w14:paraId="5C990370" w14:textId="77777777" w:rsidR="00F31701" w:rsidRPr="00F31701" w:rsidRDefault="00F31701" w:rsidP="00F31701">
      <w:pPr>
        <w:pStyle w:val="EndNoteBibliography"/>
        <w:spacing w:after="0"/>
      </w:pPr>
      <w:r w:rsidRPr="00F31701">
        <w:t>Pasquale, G., 2018. Glove-based systems for medical applications: review of recent advancements. Journal of Textile Engineering &amp; Fashion Technology 4.</w:t>
      </w:r>
    </w:p>
    <w:p w14:paraId="11C4D17F" w14:textId="492918ED" w:rsidR="00F31701" w:rsidRPr="00F31701" w:rsidRDefault="00F31701" w:rsidP="00F31701">
      <w:pPr>
        <w:pStyle w:val="EndNoteBibliography"/>
        <w:spacing w:after="0"/>
      </w:pPr>
      <w:r w:rsidRPr="00F31701">
        <w:t xml:space="preserve">Peregrine, 2021. Peregrine Glove ST. p. Peregrine Glove ST. Peregrine Glove, </w:t>
      </w:r>
      <w:hyperlink r:id="rId20" w:history="1">
        <w:r w:rsidRPr="00F31701">
          <w:rPr>
            <w:rStyle w:val="Hyperlink"/>
          </w:rPr>
          <w:t>www.peregrineglove.com</w:t>
        </w:r>
      </w:hyperlink>
      <w:r w:rsidRPr="00F31701">
        <w:t>.</w:t>
      </w:r>
    </w:p>
    <w:p w14:paraId="5B484BF5" w14:textId="77777777" w:rsidR="00F31701" w:rsidRPr="00F31701" w:rsidRDefault="00F31701" w:rsidP="00F31701">
      <w:pPr>
        <w:pStyle w:val="EndNoteBibliography"/>
        <w:spacing w:after="0"/>
      </w:pPr>
      <w:r w:rsidRPr="00F31701">
        <w:t>Pizarro, F., Villavicencio, P., Yunge, D., Rodríguez, M., Hermosilla, G., Leiva, A., 2018. Easy-to-Build Textile Pressure Sensor. Sensors 18(4), 1190.</w:t>
      </w:r>
    </w:p>
    <w:p w14:paraId="4DE0F0D8" w14:textId="77777777" w:rsidR="00F31701" w:rsidRPr="00F31701" w:rsidRDefault="00F31701" w:rsidP="00F31701">
      <w:pPr>
        <w:pStyle w:val="EndNoteBibliography"/>
        <w:spacing w:after="0"/>
      </w:pPr>
      <w:r w:rsidRPr="00F31701">
        <w:t>Plusea, 2021. Sensitive Fingertips. p. Sensitive Fingertips. Instructables.com, Instructables Circuits.</w:t>
      </w:r>
    </w:p>
    <w:p w14:paraId="3908012E" w14:textId="77777777" w:rsidR="00F31701" w:rsidRPr="00F31701" w:rsidRDefault="00F31701" w:rsidP="00F31701">
      <w:pPr>
        <w:pStyle w:val="EndNoteBibliography"/>
        <w:spacing w:after="0"/>
      </w:pPr>
      <w:r w:rsidRPr="00F31701">
        <w:t>Polishchuk, A., Navaraj, W.T., Heidari, H., Dahiya, R., 2016. Multisensory Smart Glove for Tactile Feedback in Prosthetic Hand. Procedia Engineering 168, 1605-1608.</w:t>
      </w:r>
    </w:p>
    <w:p w14:paraId="4B57669F" w14:textId="69E67F1B" w:rsidR="00F31701" w:rsidRPr="00F31701" w:rsidRDefault="00F31701" w:rsidP="00F31701">
      <w:pPr>
        <w:pStyle w:val="EndNoteBibliography"/>
        <w:spacing w:after="0"/>
      </w:pPr>
      <w:r w:rsidRPr="00F31701">
        <w:lastRenderedPageBreak/>
        <w:t xml:space="preserve">PPS, 2021a. Finger TPS | Finger and Hand Pressure Measurement. p. Finger TPS | Finger And Hand Pressure Measurement. Medical Tactile Inc. 2020, </w:t>
      </w:r>
      <w:hyperlink r:id="rId21" w:history="1">
        <w:r w:rsidRPr="00F31701">
          <w:rPr>
            <w:rStyle w:val="Hyperlink"/>
          </w:rPr>
          <w:t>https://pressureprofile.com/body-pressure-mapping/finger-tps</w:t>
        </w:r>
      </w:hyperlink>
      <w:r w:rsidRPr="00F31701">
        <w:t>.</w:t>
      </w:r>
    </w:p>
    <w:p w14:paraId="01661364" w14:textId="6DB68980" w:rsidR="00F31701" w:rsidRPr="00F31701" w:rsidRDefault="00F31701" w:rsidP="00F31701">
      <w:pPr>
        <w:pStyle w:val="EndNoteBibliography"/>
        <w:spacing w:after="0"/>
      </w:pPr>
      <w:r w:rsidRPr="00F31701">
        <w:t xml:space="preserve">PPS, 2021b. TactileGlove - Hand Pressure Measurement. pp. TactileGlove - Hand Pressure Measurement. Medical Tactile Inc, </w:t>
      </w:r>
      <w:hyperlink r:id="rId22" w:history="1">
        <w:r w:rsidRPr="00F31701">
          <w:rPr>
            <w:rStyle w:val="Hyperlink"/>
          </w:rPr>
          <w:t>https://pressureprofile.com/body-pressure-mapping/tactile-glove</w:t>
        </w:r>
      </w:hyperlink>
      <w:r w:rsidRPr="00F31701">
        <w:t>.</w:t>
      </w:r>
    </w:p>
    <w:p w14:paraId="3490B54B" w14:textId="77777777" w:rsidR="00F31701" w:rsidRPr="00F31701" w:rsidRDefault="00F31701" w:rsidP="00F31701">
      <w:pPr>
        <w:pStyle w:val="EndNoteBibliography"/>
        <w:spacing w:after="0"/>
      </w:pPr>
      <w:r w:rsidRPr="00F31701">
        <w:t>Premaratne, P., 2017. Chapter 2 Historical Development of Hand Gesture Recognition.</w:t>
      </w:r>
    </w:p>
    <w:p w14:paraId="3677A51B" w14:textId="77777777" w:rsidR="00F31701" w:rsidRPr="00F31701" w:rsidRDefault="00F31701" w:rsidP="00F31701">
      <w:pPr>
        <w:pStyle w:val="EndNoteBibliography"/>
        <w:spacing w:after="0"/>
      </w:pPr>
      <w:r w:rsidRPr="00F31701">
        <w:t>Qu, M., Qin, Y., Sun, Y., Xu, H., Schubert, D.W., Zheng, K., Xu, W., Nilsson, F., 2020. Biocompatible, Flexible Strain Sensor Fabricated with Polydopamine-Coated Nanocomposites of Nitrile Rubber and Carbon Black. ACS Applied Materials &amp; Interfaces 12(37), 42140-42152.</w:t>
      </w:r>
    </w:p>
    <w:p w14:paraId="11BED2FF" w14:textId="77777777" w:rsidR="00F31701" w:rsidRPr="00F31701" w:rsidRDefault="00F31701" w:rsidP="00F31701">
      <w:pPr>
        <w:pStyle w:val="EndNoteBibliography"/>
        <w:spacing w:after="0"/>
      </w:pPr>
      <w:r w:rsidRPr="00F31701">
        <w:t>Rashid, A., Hasan, O., 2019. Wearable technologies for hand joints monitoring for rehabilitation: A survey. Microelectronics Journal 88, 173-183.</w:t>
      </w:r>
    </w:p>
    <w:p w14:paraId="6ECAD297" w14:textId="1509B510" w:rsidR="00F31701" w:rsidRPr="00F31701" w:rsidRDefault="00F31701" w:rsidP="00F31701">
      <w:pPr>
        <w:pStyle w:val="EndNoteBibliography"/>
        <w:spacing w:after="0"/>
      </w:pPr>
      <w:r w:rsidRPr="00F31701">
        <w:t xml:space="preserve">SenseGlove, 2021. SenseGlove Nova. pp. SenseGlove Nova - The New Sense for VR Training. SenseGlove, </w:t>
      </w:r>
      <w:hyperlink r:id="rId23" w:history="1">
        <w:r w:rsidRPr="00F31701">
          <w:rPr>
            <w:rStyle w:val="Hyperlink"/>
          </w:rPr>
          <w:t>https://www.senseglove.com/nova/</w:t>
        </w:r>
      </w:hyperlink>
      <w:r w:rsidRPr="00F31701">
        <w:t>.</w:t>
      </w:r>
    </w:p>
    <w:p w14:paraId="29BC49C9" w14:textId="08988C46" w:rsidR="00F31701" w:rsidRPr="00F31701" w:rsidRDefault="00F31701" w:rsidP="00F31701">
      <w:pPr>
        <w:pStyle w:val="EndNoteBibliography"/>
        <w:spacing w:after="0"/>
      </w:pPr>
      <w:r w:rsidRPr="00F31701">
        <w:t xml:space="preserve">SensPro, 2021. The All-Textile Protective Gloves Are Designed For Use In Extinguishing Fires. p. All Textile Protective Gloves are Designed for Use in Extinguishing Fires. Holik International, </w:t>
      </w:r>
      <w:hyperlink r:id="rId24" w:history="1">
        <w:r w:rsidRPr="00F31701">
          <w:rPr>
            <w:rStyle w:val="Hyperlink"/>
          </w:rPr>
          <w:t>https://www.senspro.cz/index_en.php</w:t>
        </w:r>
      </w:hyperlink>
      <w:r w:rsidRPr="00F31701">
        <w:t>.</w:t>
      </w:r>
    </w:p>
    <w:p w14:paraId="22A3E1EB" w14:textId="77777777" w:rsidR="00F31701" w:rsidRPr="00F31701" w:rsidRDefault="00F31701" w:rsidP="00F31701">
      <w:pPr>
        <w:pStyle w:val="EndNoteBibliography"/>
        <w:spacing w:after="0"/>
      </w:pPr>
      <w:r w:rsidRPr="00F31701">
        <w:t>Shen, Z., Yi, J., Li, X., Lo, M.H.P., Chen, M.Z.Q., Hu, Y., Wang, Z., 2016. A soft stretchable bending sensor and data glove applications. Robotics and Biomimetics 3(1), 22.</w:t>
      </w:r>
    </w:p>
    <w:p w14:paraId="783472C6" w14:textId="27A31713" w:rsidR="00F31701" w:rsidRPr="00F31701" w:rsidRDefault="00F31701" w:rsidP="00F31701">
      <w:pPr>
        <w:pStyle w:val="EndNoteBibliography"/>
        <w:spacing w:after="0"/>
      </w:pPr>
      <w:r w:rsidRPr="00F31701">
        <w:t xml:space="preserve">Shja7942, 2021. Gesture to Speech/Text Converting Glove. Instructables Circuits, </w:t>
      </w:r>
      <w:hyperlink r:id="rId25" w:history="1">
        <w:r w:rsidRPr="00F31701">
          <w:rPr>
            <w:rStyle w:val="Hyperlink"/>
          </w:rPr>
          <w:t>https://www.instructables.com/Gesture-to-SpeechText-Converting-Glove/</w:t>
        </w:r>
      </w:hyperlink>
      <w:r w:rsidRPr="00F31701">
        <w:t>.</w:t>
      </w:r>
    </w:p>
    <w:p w14:paraId="72B1D34A" w14:textId="34EF6B8E" w:rsidR="00F31701" w:rsidRPr="00F31701" w:rsidRDefault="00F31701" w:rsidP="00F31701">
      <w:pPr>
        <w:pStyle w:val="EndNoteBibliography"/>
        <w:spacing w:after="0"/>
      </w:pPr>
      <w:r w:rsidRPr="00F31701">
        <w:t xml:space="preserve">StretchSense, 2021. MoCap Pro SuperSplay Gloves. p. MoCap Pro SuperSplay Gloves. Stretch Sense, </w:t>
      </w:r>
      <w:hyperlink r:id="rId26" w:history="1">
        <w:r w:rsidRPr="00F31701">
          <w:rPr>
            <w:rStyle w:val="Hyperlink"/>
          </w:rPr>
          <w:t>www.stretchsense.com</w:t>
        </w:r>
      </w:hyperlink>
      <w:r w:rsidRPr="00F31701">
        <w:t>.</w:t>
      </w:r>
    </w:p>
    <w:p w14:paraId="64656169" w14:textId="77777777" w:rsidR="00F31701" w:rsidRPr="00F31701" w:rsidRDefault="00F31701" w:rsidP="00F31701">
      <w:pPr>
        <w:pStyle w:val="EndNoteBibliography"/>
        <w:spacing w:after="0"/>
      </w:pPr>
      <w:r w:rsidRPr="00F31701">
        <w:t>Suzuki, K., Yataka, K., Okumiya, Y., Sakakibara, S., Sako, K., Mimura, H., Inoue, Y., 2016. Rapid-Response, Widely Stretchable Sensor of Aligned MWCNT/Elastomer Composites for Human Motion Detection. ACS Sensors 1(6), 817-825.</w:t>
      </w:r>
    </w:p>
    <w:p w14:paraId="435260E2" w14:textId="77777777" w:rsidR="00F31701" w:rsidRPr="00F31701" w:rsidRDefault="00F31701" w:rsidP="00F31701">
      <w:pPr>
        <w:pStyle w:val="EndNoteBibliography"/>
        <w:spacing w:after="0"/>
      </w:pPr>
      <w:r w:rsidRPr="00F31701">
        <w:t>Virtual Realities, L., 2018. VMG. p. VMG 8 Multipurpose Data Glove. Virtual Realities, LLC.</w:t>
      </w:r>
    </w:p>
    <w:p w14:paraId="6E6F7249" w14:textId="327A7E91" w:rsidR="00F31701" w:rsidRPr="00F31701" w:rsidRDefault="00F31701" w:rsidP="00F31701">
      <w:pPr>
        <w:pStyle w:val="EndNoteBibliography"/>
        <w:spacing w:after="0"/>
      </w:pPr>
      <w:r w:rsidRPr="00F31701">
        <w:t xml:space="preserve">Vista Medical, L., Glove Pressure Mapping System. p. Glove Pressure Mapping System. Vista Medical, Ltd. </w:t>
      </w:r>
      <w:hyperlink r:id="rId27" w:history="1">
        <w:r w:rsidRPr="00F31701">
          <w:rPr>
            <w:rStyle w:val="Hyperlink"/>
          </w:rPr>
          <w:t>www.boditrak.com</w:t>
        </w:r>
      </w:hyperlink>
      <w:r w:rsidRPr="00F31701">
        <w:t xml:space="preserve">, </w:t>
      </w:r>
      <w:hyperlink r:id="rId28" w:history="1">
        <w:r w:rsidRPr="00F31701">
          <w:rPr>
            <w:rStyle w:val="Hyperlink"/>
          </w:rPr>
          <w:t>http://www.nexgenergo.com/ergonomics/nexglove.html</w:t>
        </w:r>
      </w:hyperlink>
      <w:r w:rsidRPr="00F31701">
        <w:t>.</w:t>
      </w:r>
    </w:p>
    <w:p w14:paraId="79AED503" w14:textId="3C54AAB6" w:rsidR="00F31701" w:rsidRPr="00F31701" w:rsidRDefault="00F31701" w:rsidP="00F31701">
      <w:pPr>
        <w:pStyle w:val="EndNoteBibliography"/>
        <w:spacing w:after="0"/>
      </w:pPr>
      <w:r w:rsidRPr="00F31701">
        <w:t xml:space="preserve">vu2aeo, 2021. Haptic Glove with DIY Flex Sensors. p. Haptic Glove with DIY Flex Sensors. Instructables Circuits, </w:t>
      </w:r>
      <w:hyperlink r:id="rId29" w:history="1">
        <w:r w:rsidRPr="00F31701">
          <w:rPr>
            <w:rStyle w:val="Hyperlink"/>
          </w:rPr>
          <w:t>www.instructables.com</w:t>
        </w:r>
      </w:hyperlink>
      <w:r w:rsidRPr="00F31701">
        <w:t>.</w:t>
      </w:r>
    </w:p>
    <w:p w14:paraId="7373F6F1" w14:textId="78E6B436" w:rsidR="00F31701" w:rsidRPr="00F31701" w:rsidRDefault="00F31701" w:rsidP="00F31701">
      <w:pPr>
        <w:pStyle w:val="EndNoteBibliography"/>
        <w:spacing w:after="0"/>
      </w:pPr>
      <w:r w:rsidRPr="00F31701">
        <w:t xml:space="preserve">Workaround, G., 2021. ProGlove Index Trigger. p. ProGlove wearable sensor glove. ProGlove, </w:t>
      </w:r>
      <w:hyperlink r:id="rId30" w:history="1">
        <w:r w:rsidRPr="00F31701">
          <w:rPr>
            <w:rStyle w:val="Hyperlink"/>
          </w:rPr>
          <w:t>www.proglove.com</w:t>
        </w:r>
      </w:hyperlink>
      <w:r w:rsidRPr="00F31701">
        <w:t>.</w:t>
      </w:r>
    </w:p>
    <w:p w14:paraId="587C3C8D" w14:textId="77777777" w:rsidR="00F31701" w:rsidRPr="00F31701" w:rsidRDefault="00F31701" w:rsidP="00F31701">
      <w:pPr>
        <w:pStyle w:val="EndNoteBibliography"/>
        <w:spacing w:after="0"/>
      </w:pPr>
      <w:r w:rsidRPr="00F31701">
        <w:t>Wu, R., Ma, L., Hou, C., Meng, Z., Guo, W., Yu, W., Yu, R., Hu, F., Liu, X.Y., 2019. Silk Composite Electronic Textile Sensor for High Space Precision 2D Combo Temperature–Pressure Sensing. Small 15(31), 1901558.</w:t>
      </w:r>
    </w:p>
    <w:p w14:paraId="70D9B416" w14:textId="77777777" w:rsidR="00F31701" w:rsidRPr="00F31701" w:rsidRDefault="00F31701" w:rsidP="00F31701">
      <w:pPr>
        <w:pStyle w:val="EndNoteBibliography"/>
        <w:spacing w:after="0"/>
      </w:pPr>
      <w:r w:rsidRPr="00F31701">
        <w:t>Xu, F., Li, X., Shi, Y., Li, L., Wang, W., He, L., Liu, R., 2018. Recent developments for flexible pressure sensors: a review. Micromachines 9(11), 580.</w:t>
      </w:r>
    </w:p>
    <w:p w14:paraId="0845FD35" w14:textId="77777777" w:rsidR="00F31701" w:rsidRPr="00F31701" w:rsidRDefault="00F31701" w:rsidP="00F31701">
      <w:pPr>
        <w:pStyle w:val="EndNoteBibliography"/>
        <w:spacing w:after="0"/>
      </w:pPr>
      <w:r w:rsidRPr="00F31701">
        <w:t>Xu, S., Vogt, D.M., Hsu, W.-H., Osborne, J., Walsh, T., Foster, J.R., Sullivan, S.K., Smith, V.C., Rousing, A.W., Goldfield, E.C., Wood, R.J., 2019. Biocompatible Soft Fluidic Strain and Force Sensors for Wearable Devices. Advanced Functional Materials 29(7), 1807058.</w:t>
      </w:r>
    </w:p>
    <w:p w14:paraId="6EE29A6F" w14:textId="77777777" w:rsidR="00F31701" w:rsidRPr="00F31701" w:rsidRDefault="00F31701" w:rsidP="00F31701">
      <w:pPr>
        <w:pStyle w:val="EndNoteBibliography"/>
        <w:spacing w:after="0"/>
      </w:pPr>
      <w:r w:rsidRPr="00F31701">
        <w:t>Yeo, J.C., Lee, C., Wang, Z., Lim, C.T., 2016. Tactile sensorized glove for force and motion sensing. 2016 IEEE SENSORS, pp. 1-3.</w:t>
      </w:r>
    </w:p>
    <w:p w14:paraId="163B59A9" w14:textId="77777777" w:rsidR="00F31701" w:rsidRPr="00F31701" w:rsidRDefault="00F31701" w:rsidP="00F31701">
      <w:pPr>
        <w:pStyle w:val="EndNoteBibliography"/>
        <w:spacing w:after="0"/>
      </w:pPr>
      <w:r w:rsidRPr="00F31701">
        <w:t>Zhang, W., Yu, J., Zhu, F., Yifang, Z., Yang, Z., Gecer Ulu, N., Arisoy, B., Kara, L., 2019. High Degree of Freedom Hand Pose Tracking Using Limited Strain Sensing and Optical Training. Journal of Computing and Information Science in Engineering 19.</w:t>
      </w:r>
    </w:p>
    <w:p w14:paraId="6CC6211D" w14:textId="77777777" w:rsidR="00F31701" w:rsidRPr="00F31701" w:rsidRDefault="00F31701" w:rsidP="00F31701">
      <w:pPr>
        <w:pStyle w:val="EndNoteBibliography"/>
      </w:pPr>
      <w:r w:rsidRPr="00F31701">
        <w:lastRenderedPageBreak/>
        <w:t>Zhao, X., Hua, Q., Yu, R., Zhang, Y., Pan, C., 2015. Flexible, Stretchable and Wearable Multifunctional Sensor Array as Artificial Electronic Skin for Static and Dynamic Strain Mapping. Advanced Electronic Materials 1(7), 1500142.</w:t>
      </w:r>
    </w:p>
    <w:p w14:paraId="1ACBBF04" w14:textId="480B18E0" w:rsidR="00400BA8" w:rsidRDefault="00161C9E" w:rsidP="00161C9E">
      <w:pPr>
        <w:spacing w:line="240" w:lineRule="auto"/>
        <w:contextualSpacing/>
      </w:pPr>
      <w:r>
        <w:fldChar w:fldCharType="end"/>
      </w:r>
      <w:r w:rsidR="00400BA8">
        <w:br w:type="page"/>
      </w:r>
    </w:p>
    <w:p w14:paraId="263D25E0" w14:textId="77777777" w:rsidR="00CB2766" w:rsidRDefault="00CB2766" w:rsidP="00CB2766">
      <w:pPr>
        <w:spacing w:after="0" w:line="240" w:lineRule="auto"/>
        <w:contextualSpacing/>
      </w:pPr>
      <w:r>
        <w:rPr>
          <w:b/>
          <w:bCs/>
        </w:rPr>
        <w:lastRenderedPageBreak/>
        <w:t>Table</w:t>
      </w:r>
      <w:r w:rsidRPr="005374D5">
        <w:rPr>
          <w:b/>
          <w:bCs/>
        </w:rPr>
        <w:t xml:space="preserve"> </w:t>
      </w:r>
      <w:ins w:id="197" w:author="Carl" w:date="2021-03-28T15:14:00Z">
        <w:r>
          <w:rPr>
            <w:b/>
            <w:bCs/>
          </w:rPr>
          <w:t>1</w:t>
        </w:r>
      </w:ins>
      <w:del w:id="198" w:author="Carl" w:date="2021-03-28T15:14:00Z">
        <w:r w:rsidDel="00471196">
          <w:rPr>
            <w:b/>
            <w:bCs/>
          </w:rPr>
          <w:delText>2</w:delText>
        </w:r>
      </w:del>
      <w:r w:rsidRPr="005374D5">
        <w:rPr>
          <w:b/>
          <w:bCs/>
        </w:rPr>
        <w:t>. Application and purpose of wearable sensor gloves.</w:t>
      </w:r>
      <w:r w:rsidRPr="005374D5">
        <w:t xml:space="preserve"> This figure was derived and adapted from a previous literature review </w:t>
      </w:r>
      <w:r>
        <w:fldChar w:fldCharType="begin"/>
      </w:r>
      <w: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fldChar w:fldCharType="separate"/>
      </w:r>
      <w:r>
        <w:rPr>
          <w:noProof/>
        </w:rPr>
        <w:t>(Dipietro et al. 2008)</w:t>
      </w:r>
      <w:r>
        <w:fldChar w:fldCharType="end"/>
      </w:r>
      <w:r w:rsidRPr="005374D5">
        <w:t>. This figure was updated to reflect the latest advancements in the past decade.</w:t>
      </w:r>
    </w:p>
    <w:p w14:paraId="12E2B807" w14:textId="77777777" w:rsidR="00CB2766" w:rsidRDefault="00CB2766" w:rsidP="00CB2766">
      <w:pPr>
        <w:spacing w:after="0" w:line="240" w:lineRule="auto"/>
        <w:contextualSpacing/>
      </w:pPr>
    </w:p>
    <w:tbl>
      <w:tblPr>
        <w:tblW w:w="0" w:type="auto"/>
        <w:tblCellMar>
          <w:left w:w="0" w:type="dxa"/>
          <w:right w:w="0" w:type="dxa"/>
        </w:tblCellMar>
        <w:tblLook w:val="0420" w:firstRow="1" w:lastRow="0" w:firstColumn="0" w:lastColumn="0" w:noHBand="0" w:noVBand="1"/>
      </w:tblPr>
      <w:tblGrid>
        <w:gridCol w:w="1161"/>
        <w:gridCol w:w="1377"/>
        <w:gridCol w:w="2225"/>
        <w:gridCol w:w="1956"/>
        <w:gridCol w:w="2641"/>
      </w:tblGrid>
      <w:tr w:rsidR="00BD7646" w:rsidRPr="00BD7646" w14:paraId="77DFFCCB" w14:textId="77777777" w:rsidTr="00BD7646">
        <w:trPr>
          <w:trHeight w:val="251"/>
        </w:trPr>
        <w:tc>
          <w:tcPr>
            <w:tcW w:w="0" w:type="auto"/>
            <w:tcBorders>
              <w:bottom w:val="single" w:sz="4" w:space="0" w:color="auto"/>
            </w:tcBorders>
            <w:shd w:val="clear" w:color="auto" w:fill="auto"/>
            <w:tcMar>
              <w:top w:w="72" w:type="dxa"/>
              <w:left w:w="144" w:type="dxa"/>
              <w:bottom w:w="72" w:type="dxa"/>
              <w:right w:w="144" w:type="dxa"/>
            </w:tcMar>
            <w:vAlign w:val="center"/>
            <w:hideMark/>
          </w:tcPr>
          <w:p w14:paraId="4CB88307"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b/>
                <w:bCs/>
                <w:sz w:val="16"/>
                <w:szCs w:val="16"/>
              </w:rPr>
              <w:t>Application Type</w:t>
            </w:r>
          </w:p>
        </w:tc>
        <w:tc>
          <w:tcPr>
            <w:tcW w:w="0" w:type="auto"/>
            <w:tcBorders>
              <w:bottom w:val="single" w:sz="4" w:space="0" w:color="auto"/>
            </w:tcBorders>
            <w:shd w:val="clear" w:color="auto" w:fill="auto"/>
            <w:tcMar>
              <w:top w:w="72" w:type="dxa"/>
              <w:left w:w="144" w:type="dxa"/>
              <w:bottom w:w="72" w:type="dxa"/>
              <w:right w:w="144" w:type="dxa"/>
            </w:tcMar>
            <w:vAlign w:val="center"/>
            <w:hideMark/>
          </w:tcPr>
          <w:p w14:paraId="5D877477"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b/>
                <w:bCs/>
                <w:sz w:val="16"/>
                <w:szCs w:val="16"/>
              </w:rPr>
              <w:t>Application Category</w:t>
            </w:r>
          </w:p>
        </w:tc>
        <w:tc>
          <w:tcPr>
            <w:tcW w:w="0" w:type="auto"/>
            <w:tcBorders>
              <w:bottom w:val="single" w:sz="4" w:space="0" w:color="auto"/>
            </w:tcBorders>
            <w:shd w:val="clear" w:color="auto" w:fill="auto"/>
            <w:tcMar>
              <w:top w:w="72" w:type="dxa"/>
              <w:left w:w="144" w:type="dxa"/>
              <w:bottom w:w="72" w:type="dxa"/>
              <w:right w:w="144" w:type="dxa"/>
            </w:tcMar>
            <w:vAlign w:val="center"/>
            <w:hideMark/>
          </w:tcPr>
          <w:p w14:paraId="308BD9AA"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b/>
                <w:bCs/>
                <w:sz w:val="16"/>
                <w:szCs w:val="16"/>
              </w:rPr>
              <w:t>Rational</w:t>
            </w:r>
          </w:p>
        </w:tc>
        <w:tc>
          <w:tcPr>
            <w:tcW w:w="0" w:type="auto"/>
            <w:tcBorders>
              <w:bottom w:val="single" w:sz="4" w:space="0" w:color="auto"/>
            </w:tcBorders>
            <w:shd w:val="clear" w:color="auto" w:fill="auto"/>
            <w:tcMar>
              <w:top w:w="72" w:type="dxa"/>
              <w:left w:w="144" w:type="dxa"/>
              <w:bottom w:w="72" w:type="dxa"/>
              <w:right w:w="144" w:type="dxa"/>
            </w:tcMar>
            <w:vAlign w:val="center"/>
            <w:hideMark/>
          </w:tcPr>
          <w:p w14:paraId="002A1FD6"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b/>
                <w:bCs/>
                <w:sz w:val="16"/>
                <w:szCs w:val="16"/>
              </w:rPr>
              <w:t>Alternative</w:t>
            </w:r>
          </w:p>
        </w:tc>
        <w:tc>
          <w:tcPr>
            <w:tcW w:w="0" w:type="auto"/>
            <w:tcBorders>
              <w:bottom w:val="single" w:sz="4" w:space="0" w:color="auto"/>
            </w:tcBorders>
            <w:shd w:val="clear" w:color="auto" w:fill="auto"/>
            <w:tcMar>
              <w:top w:w="72" w:type="dxa"/>
              <w:left w:w="144" w:type="dxa"/>
              <w:bottom w:w="72" w:type="dxa"/>
              <w:right w:w="144" w:type="dxa"/>
            </w:tcMar>
            <w:vAlign w:val="center"/>
            <w:hideMark/>
          </w:tcPr>
          <w:p w14:paraId="6B13F662"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b/>
                <w:bCs/>
                <w:sz w:val="16"/>
                <w:szCs w:val="16"/>
              </w:rPr>
              <w:t>Purpose</w:t>
            </w:r>
          </w:p>
        </w:tc>
      </w:tr>
      <w:tr w:rsidR="00BD7646" w:rsidRPr="00BD7646" w14:paraId="4C6B377D" w14:textId="77777777" w:rsidTr="00BD7646">
        <w:trPr>
          <w:trHeight w:val="368"/>
        </w:trPr>
        <w:tc>
          <w:tcPr>
            <w:tcW w:w="0" w:type="auto"/>
            <w:vMerge w:val="restart"/>
            <w:tcBorders>
              <w:top w:val="single" w:sz="4" w:space="0" w:color="auto"/>
            </w:tcBorders>
            <w:shd w:val="clear" w:color="auto" w:fill="auto"/>
            <w:tcMar>
              <w:top w:w="72" w:type="dxa"/>
              <w:left w:w="144" w:type="dxa"/>
              <w:bottom w:w="72" w:type="dxa"/>
              <w:right w:w="144" w:type="dxa"/>
            </w:tcMar>
            <w:vAlign w:val="center"/>
            <w:hideMark/>
          </w:tcPr>
          <w:p w14:paraId="66F1F540"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Classical</w:t>
            </w:r>
          </w:p>
        </w:tc>
        <w:tc>
          <w:tcPr>
            <w:tcW w:w="0" w:type="auto"/>
            <w:tcBorders>
              <w:top w:val="single" w:sz="4" w:space="0" w:color="auto"/>
            </w:tcBorders>
            <w:shd w:val="clear" w:color="auto" w:fill="auto"/>
            <w:tcMar>
              <w:top w:w="72" w:type="dxa"/>
              <w:left w:w="144" w:type="dxa"/>
              <w:bottom w:w="72" w:type="dxa"/>
              <w:right w:w="144" w:type="dxa"/>
            </w:tcMar>
            <w:vAlign w:val="center"/>
            <w:hideMark/>
          </w:tcPr>
          <w:p w14:paraId="6B5A7BAD"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Design &amp; Manufacturing</w:t>
            </w:r>
          </w:p>
        </w:tc>
        <w:tc>
          <w:tcPr>
            <w:tcW w:w="0" w:type="auto"/>
            <w:tcBorders>
              <w:top w:val="single" w:sz="4" w:space="0" w:color="auto"/>
            </w:tcBorders>
            <w:shd w:val="clear" w:color="auto" w:fill="auto"/>
            <w:tcMar>
              <w:top w:w="72" w:type="dxa"/>
              <w:left w:w="144" w:type="dxa"/>
              <w:bottom w:w="72" w:type="dxa"/>
              <w:right w:w="144" w:type="dxa"/>
            </w:tcMar>
            <w:vAlign w:val="center"/>
            <w:hideMark/>
          </w:tcPr>
          <w:p w14:paraId="09479D7A"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Interact with computer-generated environments in a more natural way</w:t>
            </w:r>
          </w:p>
        </w:tc>
        <w:tc>
          <w:tcPr>
            <w:tcW w:w="0" w:type="auto"/>
            <w:tcBorders>
              <w:top w:val="single" w:sz="4" w:space="0" w:color="auto"/>
            </w:tcBorders>
            <w:shd w:val="clear" w:color="auto" w:fill="auto"/>
            <w:tcMar>
              <w:top w:w="72" w:type="dxa"/>
              <w:left w:w="144" w:type="dxa"/>
              <w:bottom w:w="72" w:type="dxa"/>
              <w:right w:w="144" w:type="dxa"/>
            </w:tcMar>
            <w:vAlign w:val="center"/>
            <w:hideMark/>
          </w:tcPr>
          <w:p w14:paraId="1B710E17"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 3D Mouse</w:t>
            </w:r>
          </w:p>
        </w:tc>
        <w:tc>
          <w:tcPr>
            <w:tcW w:w="0" w:type="auto"/>
            <w:tcBorders>
              <w:top w:val="single" w:sz="4" w:space="0" w:color="auto"/>
            </w:tcBorders>
            <w:shd w:val="clear" w:color="auto" w:fill="auto"/>
            <w:tcMar>
              <w:top w:w="72" w:type="dxa"/>
              <w:left w:w="144" w:type="dxa"/>
              <w:bottom w:w="72" w:type="dxa"/>
              <w:right w:w="144" w:type="dxa"/>
            </w:tcMar>
            <w:vAlign w:val="center"/>
            <w:hideMark/>
          </w:tcPr>
          <w:p w14:paraId="5B3647BE"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3D Modeling; Virtual architecture; Virtual prototypes; Virtual training</w:t>
            </w:r>
          </w:p>
        </w:tc>
      </w:tr>
      <w:tr w:rsidR="00BD7646" w:rsidRPr="00BD7646" w14:paraId="381637A7" w14:textId="77777777" w:rsidTr="00BD7646">
        <w:trPr>
          <w:trHeight w:val="197"/>
        </w:trPr>
        <w:tc>
          <w:tcPr>
            <w:tcW w:w="0" w:type="auto"/>
            <w:vMerge/>
            <w:vAlign w:val="center"/>
            <w:hideMark/>
          </w:tcPr>
          <w:p w14:paraId="483C8CBA"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55EF9F00"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Information visualization</w:t>
            </w:r>
          </w:p>
        </w:tc>
        <w:tc>
          <w:tcPr>
            <w:tcW w:w="0" w:type="auto"/>
            <w:shd w:val="clear" w:color="auto" w:fill="auto"/>
            <w:tcMar>
              <w:top w:w="72" w:type="dxa"/>
              <w:left w:w="144" w:type="dxa"/>
              <w:bottom w:w="72" w:type="dxa"/>
              <w:right w:w="144" w:type="dxa"/>
            </w:tcMar>
            <w:vAlign w:val="center"/>
            <w:hideMark/>
          </w:tcPr>
          <w:p w14:paraId="64B39E43"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Interact with data in a more natural way</w:t>
            </w:r>
          </w:p>
        </w:tc>
        <w:tc>
          <w:tcPr>
            <w:tcW w:w="0" w:type="auto"/>
            <w:shd w:val="clear" w:color="auto" w:fill="auto"/>
            <w:tcMar>
              <w:top w:w="72" w:type="dxa"/>
              <w:left w:w="144" w:type="dxa"/>
              <w:bottom w:w="72" w:type="dxa"/>
              <w:right w:w="144" w:type="dxa"/>
            </w:tcMar>
            <w:vAlign w:val="center"/>
            <w:hideMark/>
          </w:tcPr>
          <w:p w14:paraId="59CB5352"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w:t>
            </w:r>
          </w:p>
        </w:tc>
        <w:tc>
          <w:tcPr>
            <w:tcW w:w="0" w:type="auto"/>
            <w:shd w:val="clear" w:color="auto" w:fill="auto"/>
            <w:tcMar>
              <w:top w:w="72" w:type="dxa"/>
              <w:left w:w="144" w:type="dxa"/>
              <w:bottom w:w="72" w:type="dxa"/>
              <w:right w:w="144" w:type="dxa"/>
            </w:tcMar>
            <w:vAlign w:val="center"/>
            <w:hideMark/>
          </w:tcPr>
          <w:p w14:paraId="6848489A"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Scientific visualization; Manipulate scientific data audio-visual presentations; Manipulate data</w:t>
            </w:r>
          </w:p>
        </w:tc>
      </w:tr>
      <w:tr w:rsidR="00BD7646" w:rsidRPr="00BD7646" w14:paraId="65BEBED6" w14:textId="77777777" w:rsidTr="00BD7646">
        <w:trPr>
          <w:trHeight w:val="395"/>
        </w:trPr>
        <w:tc>
          <w:tcPr>
            <w:tcW w:w="0" w:type="auto"/>
            <w:vMerge/>
            <w:vAlign w:val="center"/>
            <w:hideMark/>
          </w:tcPr>
          <w:p w14:paraId="4761D73C"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0F8B0346"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Arts &amp; Entertainment</w:t>
            </w:r>
          </w:p>
        </w:tc>
        <w:tc>
          <w:tcPr>
            <w:tcW w:w="0" w:type="auto"/>
            <w:shd w:val="clear" w:color="auto" w:fill="auto"/>
            <w:tcMar>
              <w:top w:w="72" w:type="dxa"/>
              <w:left w:w="144" w:type="dxa"/>
              <w:bottom w:w="72" w:type="dxa"/>
              <w:right w:w="144" w:type="dxa"/>
            </w:tcMar>
            <w:vAlign w:val="center"/>
            <w:hideMark/>
          </w:tcPr>
          <w:p w14:paraId="63094C2D"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Interact with computer-generated environments in a more natural way</w:t>
            </w:r>
          </w:p>
        </w:tc>
        <w:tc>
          <w:tcPr>
            <w:tcW w:w="0" w:type="auto"/>
            <w:shd w:val="clear" w:color="auto" w:fill="auto"/>
            <w:tcMar>
              <w:top w:w="72" w:type="dxa"/>
              <w:left w:w="144" w:type="dxa"/>
              <w:bottom w:w="72" w:type="dxa"/>
              <w:right w:w="144" w:type="dxa"/>
            </w:tcMar>
            <w:vAlign w:val="center"/>
            <w:hideMark/>
          </w:tcPr>
          <w:p w14:paraId="76BC3994"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w:t>
            </w:r>
          </w:p>
        </w:tc>
        <w:tc>
          <w:tcPr>
            <w:tcW w:w="0" w:type="auto"/>
            <w:shd w:val="clear" w:color="auto" w:fill="auto"/>
            <w:tcMar>
              <w:top w:w="72" w:type="dxa"/>
              <w:left w:w="144" w:type="dxa"/>
              <w:bottom w:w="72" w:type="dxa"/>
              <w:right w:w="144" w:type="dxa"/>
            </w:tcMar>
            <w:vAlign w:val="center"/>
            <w:hideMark/>
          </w:tcPr>
          <w:p w14:paraId="2DF9DDCD" w14:textId="7D6A3813"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Computer-animated characters; Musical performance; Control Acoustic parameters; Video games; Light based artistic shows</w:t>
            </w:r>
          </w:p>
        </w:tc>
      </w:tr>
      <w:tr w:rsidR="00BD7646" w:rsidRPr="00BD7646" w14:paraId="2B6A385E" w14:textId="77777777" w:rsidTr="00BD7646">
        <w:trPr>
          <w:trHeight w:val="20"/>
        </w:trPr>
        <w:tc>
          <w:tcPr>
            <w:tcW w:w="0" w:type="auto"/>
            <w:vMerge/>
            <w:vAlign w:val="center"/>
            <w:hideMark/>
          </w:tcPr>
          <w:p w14:paraId="61AC0EE0"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20C3A03D"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Sign language recognition</w:t>
            </w:r>
          </w:p>
        </w:tc>
        <w:tc>
          <w:tcPr>
            <w:tcW w:w="0" w:type="auto"/>
            <w:shd w:val="clear" w:color="auto" w:fill="auto"/>
            <w:tcMar>
              <w:top w:w="72" w:type="dxa"/>
              <w:left w:w="144" w:type="dxa"/>
              <w:bottom w:w="72" w:type="dxa"/>
              <w:right w:w="144" w:type="dxa"/>
            </w:tcMar>
            <w:vAlign w:val="center"/>
            <w:hideMark/>
          </w:tcPr>
          <w:p w14:paraId="0BE6F71D"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Automatic translation</w:t>
            </w:r>
          </w:p>
        </w:tc>
        <w:tc>
          <w:tcPr>
            <w:tcW w:w="0" w:type="auto"/>
            <w:shd w:val="clear" w:color="auto" w:fill="auto"/>
            <w:tcMar>
              <w:top w:w="72" w:type="dxa"/>
              <w:left w:w="144" w:type="dxa"/>
              <w:bottom w:w="72" w:type="dxa"/>
              <w:right w:w="144" w:type="dxa"/>
            </w:tcMar>
            <w:vAlign w:val="center"/>
            <w:hideMark/>
          </w:tcPr>
          <w:p w14:paraId="36A2DACB"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 Specialized video decoding</w:t>
            </w:r>
          </w:p>
        </w:tc>
        <w:tc>
          <w:tcPr>
            <w:tcW w:w="0" w:type="auto"/>
            <w:shd w:val="clear" w:color="auto" w:fill="auto"/>
            <w:tcMar>
              <w:top w:w="72" w:type="dxa"/>
              <w:left w:w="144" w:type="dxa"/>
              <w:bottom w:w="72" w:type="dxa"/>
              <w:right w:w="144" w:type="dxa"/>
            </w:tcMar>
            <w:vAlign w:val="center"/>
            <w:hideMark/>
          </w:tcPr>
          <w:p w14:paraId="20B06D9F"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Communication systems for the deaf</w:t>
            </w:r>
          </w:p>
        </w:tc>
      </w:tr>
      <w:tr w:rsidR="00BD7646" w:rsidRPr="00BD7646" w14:paraId="4F2C6FF0" w14:textId="77777777" w:rsidTr="00BD7646">
        <w:trPr>
          <w:trHeight w:val="20"/>
        </w:trPr>
        <w:tc>
          <w:tcPr>
            <w:tcW w:w="0" w:type="auto"/>
            <w:vMerge/>
            <w:vAlign w:val="center"/>
            <w:hideMark/>
          </w:tcPr>
          <w:p w14:paraId="25012C31"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39091690"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Computer</w:t>
            </w:r>
          </w:p>
        </w:tc>
        <w:tc>
          <w:tcPr>
            <w:tcW w:w="0" w:type="auto"/>
            <w:shd w:val="clear" w:color="auto" w:fill="auto"/>
            <w:tcMar>
              <w:top w:w="72" w:type="dxa"/>
              <w:left w:w="144" w:type="dxa"/>
              <w:bottom w:w="72" w:type="dxa"/>
              <w:right w:w="144" w:type="dxa"/>
            </w:tcMar>
            <w:vAlign w:val="center"/>
            <w:hideMark/>
          </w:tcPr>
          <w:p w14:paraId="2CB36615"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Enhance computers’ portability</w:t>
            </w:r>
          </w:p>
        </w:tc>
        <w:tc>
          <w:tcPr>
            <w:tcW w:w="0" w:type="auto"/>
            <w:shd w:val="clear" w:color="auto" w:fill="auto"/>
            <w:tcMar>
              <w:top w:w="72" w:type="dxa"/>
              <w:left w:w="144" w:type="dxa"/>
              <w:bottom w:w="72" w:type="dxa"/>
              <w:right w:w="144" w:type="dxa"/>
            </w:tcMar>
            <w:vAlign w:val="center"/>
            <w:hideMark/>
          </w:tcPr>
          <w:p w14:paraId="79601050"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w:t>
            </w:r>
          </w:p>
        </w:tc>
        <w:tc>
          <w:tcPr>
            <w:tcW w:w="0" w:type="auto"/>
            <w:shd w:val="clear" w:color="auto" w:fill="auto"/>
            <w:tcMar>
              <w:top w:w="72" w:type="dxa"/>
              <w:left w:w="144" w:type="dxa"/>
              <w:bottom w:w="72" w:type="dxa"/>
              <w:right w:w="144" w:type="dxa"/>
            </w:tcMar>
            <w:vAlign w:val="center"/>
            <w:hideMark/>
          </w:tcPr>
          <w:p w14:paraId="755EC159"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Wearable Computers</w:t>
            </w:r>
          </w:p>
        </w:tc>
      </w:tr>
      <w:tr w:rsidR="00BD7646" w:rsidRPr="00BD7646" w14:paraId="72517C98" w14:textId="77777777" w:rsidTr="00BD7646">
        <w:trPr>
          <w:trHeight w:val="251"/>
        </w:trPr>
        <w:tc>
          <w:tcPr>
            <w:tcW w:w="0" w:type="auto"/>
            <w:vMerge w:val="restart"/>
            <w:shd w:val="clear" w:color="auto" w:fill="auto"/>
            <w:tcMar>
              <w:top w:w="72" w:type="dxa"/>
              <w:left w:w="144" w:type="dxa"/>
              <w:bottom w:w="72" w:type="dxa"/>
              <w:right w:w="144" w:type="dxa"/>
            </w:tcMar>
            <w:vAlign w:val="center"/>
            <w:hideMark/>
          </w:tcPr>
          <w:p w14:paraId="76CF26B9"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Recent</w:t>
            </w:r>
          </w:p>
        </w:tc>
        <w:tc>
          <w:tcPr>
            <w:tcW w:w="0" w:type="auto"/>
            <w:shd w:val="clear" w:color="auto" w:fill="auto"/>
            <w:tcMar>
              <w:top w:w="72" w:type="dxa"/>
              <w:left w:w="144" w:type="dxa"/>
              <w:bottom w:w="72" w:type="dxa"/>
              <w:right w:w="144" w:type="dxa"/>
            </w:tcMar>
            <w:vAlign w:val="center"/>
            <w:hideMark/>
          </w:tcPr>
          <w:p w14:paraId="040D6D90"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Virtual reality</w:t>
            </w:r>
          </w:p>
        </w:tc>
        <w:tc>
          <w:tcPr>
            <w:tcW w:w="0" w:type="auto"/>
            <w:shd w:val="clear" w:color="auto" w:fill="auto"/>
            <w:tcMar>
              <w:top w:w="72" w:type="dxa"/>
              <w:left w:w="144" w:type="dxa"/>
              <w:bottom w:w="72" w:type="dxa"/>
              <w:right w:w="144" w:type="dxa"/>
            </w:tcMar>
            <w:vAlign w:val="center"/>
            <w:hideMark/>
          </w:tcPr>
          <w:p w14:paraId="1230E596"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Interact with computer-generated environments; Perform digital movements in a more natural way</w:t>
            </w:r>
          </w:p>
        </w:tc>
        <w:tc>
          <w:tcPr>
            <w:tcW w:w="0" w:type="auto"/>
            <w:shd w:val="clear" w:color="auto" w:fill="auto"/>
            <w:tcMar>
              <w:top w:w="72" w:type="dxa"/>
              <w:left w:w="144" w:type="dxa"/>
              <w:bottom w:w="72" w:type="dxa"/>
              <w:right w:w="144" w:type="dxa"/>
            </w:tcMar>
            <w:vAlign w:val="center"/>
            <w:hideMark/>
          </w:tcPr>
          <w:p w14:paraId="78E46EC6"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 Specialized Controller; Headset</w:t>
            </w:r>
          </w:p>
        </w:tc>
        <w:tc>
          <w:tcPr>
            <w:tcW w:w="0" w:type="auto"/>
            <w:shd w:val="clear" w:color="auto" w:fill="auto"/>
            <w:tcMar>
              <w:top w:w="72" w:type="dxa"/>
              <w:left w:w="144" w:type="dxa"/>
              <w:bottom w:w="72" w:type="dxa"/>
              <w:right w:w="144" w:type="dxa"/>
            </w:tcMar>
            <w:vAlign w:val="center"/>
            <w:hideMark/>
          </w:tcPr>
          <w:p w14:paraId="6E7AA67A"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Video games; Virtual control of objects; Virtual communication</w:t>
            </w:r>
          </w:p>
        </w:tc>
      </w:tr>
      <w:tr w:rsidR="00BD7646" w:rsidRPr="00BD7646" w14:paraId="10B1002B" w14:textId="77777777" w:rsidTr="00BD7646">
        <w:trPr>
          <w:trHeight w:val="260"/>
        </w:trPr>
        <w:tc>
          <w:tcPr>
            <w:tcW w:w="0" w:type="auto"/>
            <w:vMerge/>
            <w:vAlign w:val="center"/>
            <w:hideMark/>
          </w:tcPr>
          <w:p w14:paraId="3B25D12D"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34D66BDD"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Healthcare</w:t>
            </w:r>
          </w:p>
        </w:tc>
        <w:tc>
          <w:tcPr>
            <w:tcW w:w="0" w:type="auto"/>
            <w:shd w:val="clear" w:color="auto" w:fill="auto"/>
            <w:tcMar>
              <w:top w:w="72" w:type="dxa"/>
              <w:left w:w="144" w:type="dxa"/>
              <w:bottom w:w="72" w:type="dxa"/>
              <w:right w:w="144" w:type="dxa"/>
            </w:tcMar>
            <w:vAlign w:val="center"/>
            <w:hideMark/>
          </w:tcPr>
          <w:p w14:paraId="20F4BFD3"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Easy and direct measurement between the hand and the environment</w:t>
            </w:r>
          </w:p>
        </w:tc>
        <w:tc>
          <w:tcPr>
            <w:tcW w:w="0" w:type="auto"/>
            <w:shd w:val="clear" w:color="auto" w:fill="auto"/>
            <w:tcMar>
              <w:top w:w="72" w:type="dxa"/>
              <w:left w:w="144" w:type="dxa"/>
              <w:bottom w:w="72" w:type="dxa"/>
              <w:right w:w="144" w:type="dxa"/>
            </w:tcMar>
            <w:vAlign w:val="center"/>
            <w:hideMark/>
          </w:tcPr>
          <w:p w14:paraId="686FC084"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Motion analysis system; Goniometer; Keyboard; Mouse; Clinical Observation</w:t>
            </w:r>
          </w:p>
        </w:tc>
        <w:tc>
          <w:tcPr>
            <w:tcW w:w="0" w:type="auto"/>
            <w:shd w:val="clear" w:color="auto" w:fill="auto"/>
            <w:tcMar>
              <w:top w:w="72" w:type="dxa"/>
              <w:left w:w="144" w:type="dxa"/>
              <w:bottom w:w="72" w:type="dxa"/>
              <w:right w:w="144" w:type="dxa"/>
            </w:tcMar>
            <w:vAlign w:val="center"/>
            <w:hideMark/>
          </w:tcPr>
          <w:p w14:paraId="22397101"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Motor rehabilitation; Sensory enhancement; Medical diagnostics; Surgery replication</w:t>
            </w:r>
          </w:p>
        </w:tc>
      </w:tr>
      <w:tr w:rsidR="00BD7646" w:rsidRPr="00BD7646" w14:paraId="4F0D47A6" w14:textId="77777777" w:rsidTr="00BD7646">
        <w:trPr>
          <w:trHeight w:val="278"/>
        </w:trPr>
        <w:tc>
          <w:tcPr>
            <w:tcW w:w="0" w:type="auto"/>
            <w:vMerge/>
            <w:vAlign w:val="center"/>
            <w:hideMark/>
          </w:tcPr>
          <w:p w14:paraId="71602C10"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118755BB"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Prosthetics</w:t>
            </w:r>
          </w:p>
        </w:tc>
        <w:tc>
          <w:tcPr>
            <w:tcW w:w="0" w:type="auto"/>
            <w:shd w:val="clear" w:color="auto" w:fill="auto"/>
            <w:tcMar>
              <w:top w:w="72" w:type="dxa"/>
              <w:left w:w="144" w:type="dxa"/>
              <w:bottom w:w="72" w:type="dxa"/>
              <w:right w:w="144" w:type="dxa"/>
            </w:tcMar>
            <w:vAlign w:val="center"/>
            <w:hideMark/>
          </w:tcPr>
          <w:p w14:paraId="0FF09A6A"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Improve control and adoption of prosthetic</w:t>
            </w:r>
          </w:p>
        </w:tc>
        <w:tc>
          <w:tcPr>
            <w:tcW w:w="0" w:type="auto"/>
            <w:shd w:val="clear" w:color="auto" w:fill="auto"/>
            <w:tcMar>
              <w:top w:w="72" w:type="dxa"/>
              <w:left w:w="144" w:type="dxa"/>
              <w:bottom w:w="72" w:type="dxa"/>
              <w:right w:w="144" w:type="dxa"/>
            </w:tcMar>
            <w:vAlign w:val="center"/>
            <w:hideMark/>
          </w:tcPr>
          <w:p w14:paraId="1C607FD2"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Invasive nerve monitoring; Open loop feedback; Visual feedback</w:t>
            </w:r>
          </w:p>
        </w:tc>
        <w:tc>
          <w:tcPr>
            <w:tcW w:w="0" w:type="auto"/>
            <w:shd w:val="clear" w:color="auto" w:fill="auto"/>
            <w:tcMar>
              <w:top w:w="72" w:type="dxa"/>
              <w:left w:w="144" w:type="dxa"/>
              <w:bottom w:w="72" w:type="dxa"/>
              <w:right w:w="144" w:type="dxa"/>
            </w:tcMar>
            <w:vAlign w:val="center"/>
            <w:hideMark/>
          </w:tcPr>
          <w:p w14:paraId="3D144E51"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Prosthetic use; Prosthetic enhancement</w:t>
            </w:r>
          </w:p>
        </w:tc>
      </w:tr>
      <w:tr w:rsidR="00BD7646" w:rsidRPr="00BD7646" w14:paraId="12D17BD7" w14:textId="77777777" w:rsidTr="00BD7646">
        <w:trPr>
          <w:trHeight w:val="287"/>
        </w:trPr>
        <w:tc>
          <w:tcPr>
            <w:tcW w:w="0" w:type="auto"/>
            <w:vMerge/>
            <w:vAlign w:val="center"/>
            <w:hideMark/>
          </w:tcPr>
          <w:p w14:paraId="4B829D6C"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6CDE0436"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Robotics</w:t>
            </w:r>
          </w:p>
        </w:tc>
        <w:tc>
          <w:tcPr>
            <w:tcW w:w="0" w:type="auto"/>
            <w:shd w:val="clear" w:color="auto" w:fill="auto"/>
            <w:tcMar>
              <w:top w:w="72" w:type="dxa"/>
              <w:left w:w="144" w:type="dxa"/>
              <w:bottom w:w="72" w:type="dxa"/>
              <w:right w:w="144" w:type="dxa"/>
            </w:tcMar>
            <w:vAlign w:val="center"/>
            <w:hideMark/>
          </w:tcPr>
          <w:p w14:paraId="1C546C81"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Control and program robots in a more natural way</w:t>
            </w:r>
          </w:p>
        </w:tc>
        <w:tc>
          <w:tcPr>
            <w:tcW w:w="0" w:type="auto"/>
            <w:shd w:val="clear" w:color="auto" w:fill="auto"/>
            <w:tcMar>
              <w:top w:w="72" w:type="dxa"/>
              <w:left w:w="144" w:type="dxa"/>
              <w:bottom w:w="72" w:type="dxa"/>
              <w:right w:w="144" w:type="dxa"/>
            </w:tcMar>
            <w:vAlign w:val="center"/>
            <w:hideMark/>
          </w:tcPr>
          <w:p w14:paraId="6DD33F17"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Keyboard; Mouse</w:t>
            </w:r>
          </w:p>
        </w:tc>
        <w:tc>
          <w:tcPr>
            <w:tcW w:w="0" w:type="auto"/>
            <w:shd w:val="clear" w:color="auto" w:fill="auto"/>
            <w:tcMar>
              <w:top w:w="72" w:type="dxa"/>
              <w:left w:w="144" w:type="dxa"/>
              <w:bottom w:w="72" w:type="dxa"/>
              <w:right w:w="144" w:type="dxa"/>
            </w:tcMar>
            <w:vAlign w:val="center"/>
            <w:hideMark/>
          </w:tcPr>
          <w:p w14:paraId="5C285854"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Mobile robots; Automation robots; Teach skills to robots in a natural way</w:t>
            </w:r>
          </w:p>
        </w:tc>
      </w:tr>
      <w:tr w:rsidR="00BD7646" w:rsidRPr="00BD7646" w14:paraId="636D3129" w14:textId="77777777" w:rsidTr="00BD7646">
        <w:trPr>
          <w:trHeight w:val="20"/>
        </w:trPr>
        <w:tc>
          <w:tcPr>
            <w:tcW w:w="0" w:type="auto"/>
            <w:vMerge/>
            <w:vAlign w:val="center"/>
            <w:hideMark/>
          </w:tcPr>
          <w:p w14:paraId="09889B1C" w14:textId="77777777" w:rsidR="00BD7646" w:rsidRPr="00BD7646" w:rsidRDefault="00BD7646" w:rsidP="00BD7646">
            <w:pPr>
              <w:spacing w:after="0" w:line="240" w:lineRule="auto"/>
              <w:contextualSpacing/>
              <w:jc w:val="center"/>
              <w:rPr>
                <w:rFonts w:cs="Times New Roman"/>
                <w:sz w:val="16"/>
                <w:szCs w:val="16"/>
              </w:rPr>
            </w:pPr>
          </w:p>
        </w:tc>
        <w:tc>
          <w:tcPr>
            <w:tcW w:w="0" w:type="auto"/>
            <w:shd w:val="clear" w:color="auto" w:fill="auto"/>
            <w:tcMar>
              <w:top w:w="72" w:type="dxa"/>
              <w:left w:w="144" w:type="dxa"/>
              <w:bottom w:w="72" w:type="dxa"/>
              <w:right w:w="144" w:type="dxa"/>
            </w:tcMar>
            <w:vAlign w:val="center"/>
            <w:hideMark/>
          </w:tcPr>
          <w:p w14:paraId="58B336E5"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Artificial intelligence</w:t>
            </w:r>
          </w:p>
        </w:tc>
        <w:tc>
          <w:tcPr>
            <w:tcW w:w="0" w:type="auto"/>
            <w:shd w:val="clear" w:color="auto" w:fill="auto"/>
            <w:tcMar>
              <w:top w:w="72" w:type="dxa"/>
              <w:left w:w="144" w:type="dxa"/>
              <w:bottom w:w="72" w:type="dxa"/>
              <w:right w:w="144" w:type="dxa"/>
            </w:tcMar>
            <w:vAlign w:val="center"/>
            <w:hideMark/>
          </w:tcPr>
          <w:p w14:paraId="6E4DD218"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Detect hand movements and gesture recognition</w:t>
            </w:r>
          </w:p>
        </w:tc>
        <w:tc>
          <w:tcPr>
            <w:tcW w:w="0" w:type="auto"/>
            <w:shd w:val="clear" w:color="auto" w:fill="auto"/>
            <w:tcMar>
              <w:top w:w="72" w:type="dxa"/>
              <w:left w:w="144" w:type="dxa"/>
              <w:bottom w:w="72" w:type="dxa"/>
              <w:right w:w="144" w:type="dxa"/>
            </w:tcMar>
            <w:vAlign w:val="center"/>
            <w:hideMark/>
          </w:tcPr>
          <w:p w14:paraId="3A81D9EE" w14:textId="6EF61CF2"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Algorithms; Threshold detection; User action determination</w:t>
            </w:r>
          </w:p>
        </w:tc>
        <w:tc>
          <w:tcPr>
            <w:tcW w:w="0" w:type="auto"/>
            <w:shd w:val="clear" w:color="auto" w:fill="auto"/>
            <w:tcMar>
              <w:top w:w="72" w:type="dxa"/>
              <w:left w:w="144" w:type="dxa"/>
              <w:bottom w:w="72" w:type="dxa"/>
              <w:right w:w="144" w:type="dxa"/>
            </w:tcMar>
            <w:vAlign w:val="center"/>
            <w:hideMark/>
          </w:tcPr>
          <w:p w14:paraId="22925901" w14:textId="77777777" w:rsidR="00BD7646" w:rsidRPr="00BD7646" w:rsidRDefault="00BD7646" w:rsidP="00BD7646">
            <w:pPr>
              <w:spacing w:after="0" w:line="240" w:lineRule="auto"/>
              <w:contextualSpacing/>
              <w:jc w:val="center"/>
              <w:rPr>
                <w:rFonts w:cs="Times New Roman"/>
                <w:sz w:val="16"/>
                <w:szCs w:val="16"/>
              </w:rPr>
            </w:pPr>
            <w:r w:rsidRPr="00BD7646">
              <w:rPr>
                <w:rFonts w:cs="Times New Roman"/>
                <w:sz w:val="16"/>
                <w:szCs w:val="16"/>
              </w:rPr>
              <w:t>Object detection; body position mapping; Human interaction modeling; Gesture recognition</w:t>
            </w:r>
          </w:p>
        </w:tc>
      </w:tr>
    </w:tbl>
    <w:p w14:paraId="1EBA9A1E" w14:textId="39BBB5DD" w:rsidR="00CB2766" w:rsidRDefault="00CB2766" w:rsidP="00CB2766">
      <w:pPr>
        <w:spacing w:after="0" w:line="240" w:lineRule="auto"/>
        <w:contextualSpacing/>
      </w:pPr>
    </w:p>
    <w:p w14:paraId="77B745DD" w14:textId="77777777" w:rsidR="00CB2766" w:rsidRDefault="00CB2766" w:rsidP="00CB2766">
      <w:pPr>
        <w:spacing w:after="0" w:line="240" w:lineRule="auto"/>
        <w:contextualSpacing/>
      </w:pPr>
    </w:p>
    <w:p w14:paraId="74CE5F14" w14:textId="77777777" w:rsidR="00CB2766" w:rsidRDefault="00CB2766">
      <w:pPr>
        <w:rPr>
          <w:b/>
          <w:bCs/>
        </w:rPr>
      </w:pPr>
      <w:r>
        <w:rPr>
          <w:b/>
          <w:bCs/>
        </w:rPr>
        <w:br w:type="page"/>
      </w:r>
    </w:p>
    <w:p w14:paraId="49269DF5" w14:textId="209AFC50" w:rsidR="00400BA8" w:rsidRDefault="00400BA8" w:rsidP="00F14FF3">
      <w:pPr>
        <w:spacing w:after="0" w:line="240" w:lineRule="auto"/>
        <w:contextualSpacing/>
      </w:pPr>
      <w:r w:rsidRPr="00400BA8">
        <w:rPr>
          <w:b/>
          <w:bCs/>
        </w:rPr>
        <w:lastRenderedPageBreak/>
        <w:t xml:space="preserve">Table </w:t>
      </w:r>
      <w:ins w:id="199" w:author="Carl" w:date="2021-03-28T15:15:00Z">
        <w:r w:rsidR="00471196">
          <w:rPr>
            <w:b/>
            <w:bCs/>
          </w:rPr>
          <w:t>2.</w:t>
        </w:r>
      </w:ins>
      <w:del w:id="200" w:author="Carl" w:date="2021-03-28T15:15:00Z">
        <w:r w:rsidRPr="00400BA8" w:rsidDel="00471196">
          <w:rPr>
            <w:b/>
            <w:bCs/>
          </w:rPr>
          <w:delText>1.</w:delText>
        </w:r>
      </w:del>
      <w:r w:rsidRPr="00400BA8">
        <w:rPr>
          <w:b/>
          <w:bCs/>
        </w:rPr>
        <w:t xml:space="preserve">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06"/>
        <w:gridCol w:w="2522"/>
        <w:gridCol w:w="2495"/>
        <w:gridCol w:w="1978"/>
        <w:gridCol w:w="1259"/>
      </w:tblGrid>
      <w:tr w:rsidR="00016C6E" w:rsidRPr="001838A3" w14:paraId="2EF764B4" w14:textId="77777777" w:rsidTr="002349A8">
        <w:trPr>
          <w:trHeight w:val="71"/>
          <w:jc w:val="center"/>
        </w:trPr>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5A7C9714"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b/>
                <w:bCs/>
                <w:sz w:val="16"/>
                <w:szCs w:val="16"/>
              </w:rPr>
              <w:t>Sensor</w:t>
            </w:r>
          </w:p>
        </w:tc>
        <w:tc>
          <w:tcPr>
            <w:tcW w:w="0" w:type="auto"/>
            <w:gridSpan w:val="3"/>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78BCCA81"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b/>
                <w:bCs/>
                <w:sz w:val="16"/>
                <w:szCs w:val="16"/>
              </w:rPr>
              <w:t>Sensor properties</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26589275"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b/>
                <w:bCs/>
                <w:sz w:val="16"/>
                <w:szCs w:val="16"/>
              </w:rPr>
              <w:t>Reference</w:t>
            </w:r>
          </w:p>
        </w:tc>
      </w:tr>
      <w:tr w:rsidR="00016C6E" w:rsidRPr="001838A3" w14:paraId="7104F2DF" w14:textId="77777777" w:rsidTr="002349A8">
        <w:trPr>
          <w:trHeight w:val="89"/>
          <w:jc w:val="center"/>
        </w:trPr>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63DF0AD4" w14:textId="77777777" w:rsidR="00016C6E" w:rsidRPr="001838A3" w:rsidRDefault="00016C6E" w:rsidP="001838A3">
            <w:pPr>
              <w:spacing w:after="0" w:line="240" w:lineRule="auto"/>
              <w:contextualSpacing/>
              <w:jc w:val="center"/>
              <w:rPr>
                <w:rFonts w:cs="Times New Roman"/>
                <w:sz w:val="16"/>
                <w:szCs w:val="16"/>
              </w:rPr>
            </w:pPr>
          </w:p>
        </w:tc>
        <w:tc>
          <w:tcPr>
            <w:tcW w:w="0" w:type="auto"/>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7EAF651E"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sz w:val="16"/>
                <w:szCs w:val="16"/>
              </w:rPr>
              <w:t>Material</w:t>
            </w:r>
          </w:p>
        </w:tc>
        <w:tc>
          <w:tcPr>
            <w:tcW w:w="0" w:type="auto"/>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29C724A3"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sz w:val="16"/>
                <w:szCs w:val="16"/>
              </w:rPr>
              <w:t>Mechanical</w:t>
            </w:r>
          </w:p>
        </w:tc>
        <w:tc>
          <w:tcPr>
            <w:tcW w:w="0" w:type="auto"/>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57D55B0E" w14:textId="77777777" w:rsidR="00016C6E" w:rsidRPr="001838A3" w:rsidRDefault="00016C6E" w:rsidP="001838A3">
            <w:pPr>
              <w:spacing w:after="0" w:line="240" w:lineRule="auto"/>
              <w:contextualSpacing/>
              <w:jc w:val="center"/>
              <w:rPr>
                <w:rFonts w:cs="Times New Roman"/>
                <w:sz w:val="16"/>
                <w:szCs w:val="16"/>
              </w:rPr>
            </w:pPr>
            <w:r w:rsidRPr="001838A3">
              <w:rPr>
                <w:rFonts w:cs="Times New Roman"/>
                <w:sz w:val="16"/>
                <w:szCs w:val="16"/>
              </w:rPr>
              <w:t>Electrical</w:t>
            </w: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060460DF" w14:textId="77777777" w:rsidR="00016C6E" w:rsidRPr="001838A3" w:rsidRDefault="00016C6E" w:rsidP="001838A3">
            <w:pPr>
              <w:spacing w:after="0" w:line="240" w:lineRule="auto"/>
              <w:contextualSpacing/>
              <w:jc w:val="center"/>
              <w:rPr>
                <w:rFonts w:cs="Times New Roman"/>
                <w:sz w:val="16"/>
                <w:szCs w:val="16"/>
              </w:rPr>
            </w:pPr>
          </w:p>
        </w:tc>
      </w:tr>
      <w:tr w:rsidR="00F31701" w:rsidRPr="001838A3" w14:paraId="1032E688" w14:textId="77777777" w:rsidTr="00F31701">
        <w:trPr>
          <w:trHeight w:val="215"/>
          <w:jc w:val="center"/>
        </w:trPr>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3E31A4E3"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Temperature</w:t>
            </w:r>
          </w:p>
          <w:p w14:paraId="65E64720" w14:textId="4E9AAAF7" w:rsidR="00F31701" w:rsidRPr="001838A3" w:rsidRDefault="00F31701" w:rsidP="001838A3">
            <w:pPr>
              <w:spacing w:after="0" w:line="240" w:lineRule="auto"/>
              <w:contextualSpacing/>
              <w:jc w:val="center"/>
              <w:rPr>
                <w:rFonts w:cs="Times New Roman"/>
                <w:sz w:val="16"/>
                <w:szCs w:val="16"/>
              </w:rPr>
            </w:pP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4E43890A"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 Au Nanoribbon in Polyimide</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0FED2C7D" w14:textId="24D0F366"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GF = 200; Fracture toughness = 1 MPa m</w:t>
            </w:r>
            <w:r w:rsidRPr="001838A3">
              <w:rPr>
                <w:rFonts w:cs="Times New Roman"/>
                <w:sz w:val="16"/>
                <w:szCs w:val="16"/>
                <w:vertAlign w:val="superscript"/>
              </w:rPr>
              <w:t>1/</w:t>
            </w:r>
            <w:proofErr w:type="gramStart"/>
            <w:r w:rsidRPr="001838A3">
              <w:rPr>
                <w:rFonts w:cs="Times New Roman"/>
                <w:sz w:val="16"/>
                <w:szCs w:val="16"/>
                <w:vertAlign w:val="superscript"/>
              </w:rPr>
              <w:t>2</w:t>
            </w:r>
            <w:r w:rsidRPr="001838A3">
              <w:rPr>
                <w:rFonts w:cs="Times New Roman"/>
                <w:sz w:val="16"/>
                <w:szCs w:val="16"/>
              </w:rPr>
              <w:t>;</w:t>
            </w:r>
            <w:proofErr w:type="gramEnd"/>
          </w:p>
          <w:p w14:paraId="18D06173"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t = 110 nm</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0D37286F"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10 mV/C</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434A307C" w14:textId="4A9538CA"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Pr>
                <w:rFonts w:cs="Times New Roman"/>
                <w:sz w:val="16"/>
                <w:szCs w:val="16"/>
              </w:rPr>
              <w:fldChar w:fldCharType="separate"/>
            </w:r>
            <w:r>
              <w:rPr>
                <w:rFonts w:cs="Times New Roman"/>
                <w:noProof/>
                <w:sz w:val="16"/>
                <w:szCs w:val="16"/>
              </w:rPr>
              <w:t>(Kim et al. 2014)</w:t>
            </w:r>
            <w:r>
              <w:rPr>
                <w:rFonts w:cs="Times New Roman"/>
                <w:sz w:val="16"/>
                <w:szCs w:val="16"/>
              </w:rPr>
              <w:fldChar w:fldCharType="end"/>
            </w:r>
          </w:p>
        </w:tc>
      </w:tr>
      <w:tr w:rsidR="00F31701" w:rsidRPr="001838A3" w14:paraId="15A36930" w14:textId="77777777" w:rsidTr="00F31701">
        <w:trPr>
          <w:trHeight w:val="386"/>
          <w:jc w:val="center"/>
        </w:trPr>
        <w:tc>
          <w:tcPr>
            <w:tcW w:w="0" w:type="auto"/>
            <w:tcBorders>
              <w:top w:val="nil"/>
              <w:left w:val="nil"/>
              <w:bottom w:val="nil"/>
              <w:right w:val="nil"/>
            </w:tcBorders>
            <w:shd w:val="clear" w:color="auto" w:fill="auto"/>
            <w:vAlign w:val="center"/>
            <w:hideMark/>
          </w:tcPr>
          <w:p w14:paraId="0BC2AEF3" w14:textId="7E52812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6BE54F4"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OTS Texas Instruments Contact Temperature Sensor</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ECDE2B8"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2.80 mm x 2.95 mm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B7F6AAA"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0.0625 C/Bit using TC77 IC</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016CC2B" w14:textId="03A0D633"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Pr>
                <w:rFonts w:cs="Times New Roman"/>
                <w:sz w:val="16"/>
                <w:szCs w:val="16"/>
              </w:rPr>
              <w:fldChar w:fldCharType="separate"/>
            </w:r>
            <w:r>
              <w:rPr>
                <w:rFonts w:cs="Times New Roman"/>
                <w:noProof/>
                <w:sz w:val="16"/>
                <w:szCs w:val="16"/>
              </w:rPr>
              <w:t>(Polishchuk et al. 2016)</w:t>
            </w:r>
            <w:r>
              <w:rPr>
                <w:rFonts w:cs="Times New Roman"/>
                <w:sz w:val="16"/>
                <w:szCs w:val="16"/>
              </w:rPr>
              <w:fldChar w:fldCharType="end"/>
            </w:r>
          </w:p>
        </w:tc>
      </w:tr>
      <w:tr w:rsidR="00F31701" w:rsidRPr="001838A3" w14:paraId="6CAD9D51" w14:textId="77777777" w:rsidTr="00F31701">
        <w:trPr>
          <w:trHeight w:val="485"/>
          <w:jc w:val="center"/>
        </w:trPr>
        <w:tc>
          <w:tcPr>
            <w:tcW w:w="0" w:type="auto"/>
            <w:tcBorders>
              <w:top w:val="nil"/>
              <w:left w:val="nil"/>
              <w:bottom w:val="single" w:sz="4" w:space="0" w:color="auto"/>
              <w:right w:val="nil"/>
            </w:tcBorders>
            <w:shd w:val="clear" w:color="auto" w:fill="auto"/>
            <w:vAlign w:val="center"/>
            <w:hideMark/>
          </w:tcPr>
          <w:p w14:paraId="39070891" w14:textId="0227E015"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5DE06A02"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Carbon nanotubes and ionic liquid embedded in silkworm fiber yarn surrounded by </w:t>
            </w:r>
            <w:proofErr w:type="spellStart"/>
            <w:r w:rsidRPr="001838A3">
              <w:rPr>
                <w:rFonts w:cs="Times New Roman"/>
                <w:sz w:val="16"/>
                <w:szCs w:val="16"/>
              </w:rPr>
              <w:t>EcoFlex</w:t>
            </w:r>
            <w:proofErr w:type="spellEnd"/>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054FA593"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0.76 mL of multiwalled CNT; 0.5 mL of ionic liquid</w:t>
            </w: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5B8F9985"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1.23% C</w:t>
            </w:r>
            <w:r w:rsidRPr="001838A3">
              <w:rPr>
                <w:rFonts w:cs="Times New Roman"/>
                <w:sz w:val="16"/>
                <w:szCs w:val="16"/>
                <w:vertAlign w:val="superscript"/>
              </w:rPr>
              <w:t>-1</w:t>
            </w: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64034652" w14:textId="584A7A8F"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Pr>
                <w:rFonts w:cs="Times New Roman"/>
                <w:sz w:val="16"/>
                <w:szCs w:val="16"/>
              </w:rPr>
              <w:fldChar w:fldCharType="separate"/>
            </w:r>
            <w:r>
              <w:rPr>
                <w:rFonts w:cs="Times New Roman"/>
                <w:noProof/>
                <w:sz w:val="16"/>
                <w:szCs w:val="16"/>
              </w:rPr>
              <w:t>(Wu et al. 2019)</w:t>
            </w:r>
            <w:r>
              <w:rPr>
                <w:rFonts w:cs="Times New Roman"/>
                <w:sz w:val="16"/>
                <w:szCs w:val="16"/>
              </w:rPr>
              <w:fldChar w:fldCharType="end"/>
            </w:r>
          </w:p>
        </w:tc>
      </w:tr>
      <w:tr w:rsidR="00F31701" w:rsidRPr="001838A3" w14:paraId="519DED96" w14:textId="77777777" w:rsidTr="00F31701">
        <w:trPr>
          <w:trHeight w:val="242"/>
          <w:jc w:val="center"/>
        </w:trPr>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28D49B52" w14:textId="6BF23BAF"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t>Pressure</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7F576630"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OTS Interlink Electronics FSR</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56F831A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Piezoelectric sensor; 0.2” Diameter</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0A94C070"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22 N/M</w:t>
            </w:r>
            <w:r w:rsidRPr="001838A3">
              <w:rPr>
                <w:rFonts w:cs="Times New Roman"/>
                <w:sz w:val="16"/>
                <w:szCs w:val="16"/>
                <w:lang w:val="el-GR"/>
              </w:rPr>
              <w:t>Ω</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362C03E3" w14:textId="47C6AF13"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Pr>
                <w:rFonts w:cs="Times New Roman"/>
                <w:sz w:val="16"/>
                <w:szCs w:val="16"/>
              </w:rPr>
              <w:fldChar w:fldCharType="separate"/>
            </w:r>
            <w:r>
              <w:rPr>
                <w:rFonts w:cs="Times New Roman"/>
                <w:noProof/>
                <w:sz w:val="16"/>
                <w:szCs w:val="16"/>
              </w:rPr>
              <w:t>(Polishchuk et al. 2016)</w:t>
            </w:r>
            <w:r>
              <w:rPr>
                <w:rFonts w:cs="Times New Roman"/>
                <w:sz w:val="16"/>
                <w:szCs w:val="16"/>
              </w:rPr>
              <w:fldChar w:fldCharType="end"/>
            </w:r>
          </w:p>
        </w:tc>
      </w:tr>
      <w:tr w:rsidR="00F31701" w:rsidRPr="001838A3" w14:paraId="3C49CBBA" w14:textId="77777777" w:rsidTr="00F31701">
        <w:trPr>
          <w:trHeight w:val="71"/>
          <w:jc w:val="center"/>
        </w:trPr>
        <w:tc>
          <w:tcPr>
            <w:tcW w:w="0" w:type="auto"/>
            <w:tcBorders>
              <w:top w:val="nil"/>
              <w:left w:val="nil"/>
              <w:bottom w:val="nil"/>
              <w:right w:val="nil"/>
            </w:tcBorders>
            <w:shd w:val="clear" w:color="auto" w:fill="auto"/>
            <w:vAlign w:val="center"/>
            <w:hideMark/>
          </w:tcPr>
          <w:p w14:paraId="32B07054" w14:textId="165CF444"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35D2226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Silicone tubing filled with water</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97DB13D"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2 mm diameter soft tubing</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6054E5F"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Pressure Delta = 3 – 100 Pa; transducer sensitivity = 38.26 mV/kPa</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FBC0CF5" w14:textId="67CBA3E9"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Pr>
                <w:rFonts w:cs="Times New Roman"/>
                <w:sz w:val="16"/>
                <w:szCs w:val="16"/>
              </w:rPr>
              <w:fldChar w:fldCharType="separate"/>
            </w:r>
            <w:r>
              <w:rPr>
                <w:rFonts w:cs="Times New Roman"/>
                <w:noProof/>
                <w:sz w:val="16"/>
                <w:szCs w:val="16"/>
              </w:rPr>
              <w:t>(Hughes et al. 2020)</w:t>
            </w:r>
            <w:r>
              <w:rPr>
                <w:rFonts w:cs="Times New Roman"/>
                <w:sz w:val="16"/>
                <w:szCs w:val="16"/>
              </w:rPr>
              <w:fldChar w:fldCharType="end"/>
            </w:r>
          </w:p>
        </w:tc>
      </w:tr>
      <w:tr w:rsidR="00F31701" w:rsidRPr="001838A3" w14:paraId="5DBEE26C" w14:textId="77777777" w:rsidTr="00F31701">
        <w:trPr>
          <w:trHeight w:val="350"/>
          <w:jc w:val="center"/>
        </w:trPr>
        <w:tc>
          <w:tcPr>
            <w:tcW w:w="0" w:type="auto"/>
            <w:tcBorders>
              <w:top w:val="nil"/>
              <w:left w:val="nil"/>
              <w:bottom w:val="nil"/>
              <w:right w:val="nil"/>
            </w:tcBorders>
            <w:shd w:val="clear" w:color="auto" w:fill="auto"/>
            <w:vAlign w:val="center"/>
            <w:hideMark/>
          </w:tcPr>
          <w:p w14:paraId="7619654D" w14:textId="03CEA68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75026CB"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 Au Nanoribbon in Polyimide</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68ED2245" w14:textId="7F1664CC"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GF = 200; Fracture toughness = 1 MPa m</w:t>
            </w:r>
            <w:r w:rsidRPr="001838A3">
              <w:rPr>
                <w:rFonts w:cs="Times New Roman"/>
                <w:sz w:val="16"/>
                <w:szCs w:val="16"/>
                <w:vertAlign w:val="superscript"/>
              </w:rPr>
              <w:t>1/</w:t>
            </w:r>
            <w:proofErr w:type="gramStart"/>
            <w:r w:rsidRPr="001838A3">
              <w:rPr>
                <w:rFonts w:cs="Times New Roman"/>
                <w:sz w:val="16"/>
                <w:szCs w:val="16"/>
                <w:vertAlign w:val="superscript"/>
              </w:rPr>
              <w:t>2</w:t>
            </w:r>
            <w:r w:rsidRPr="001838A3">
              <w:rPr>
                <w:rFonts w:cs="Times New Roman"/>
                <w:sz w:val="16"/>
                <w:szCs w:val="16"/>
              </w:rPr>
              <w:t>;</w:t>
            </w:r>
            <w:proofErr w:type="gramEnd"/>
          </w:p>
          <w:p w14:paraId="6C4899D0"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t = 110 nm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3841BE38"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Delta R/R0 %/Pressure kPa ~ 0.40</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DAA6A5B" w14:textId="30C0EF84"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Pr>
                <w:rFonts w:cs="Times New Roman"/>
                <w:sz w:val="16"/>
                <w:szCs w:val="16"/>
              </w:rPr>
              <w:fldChar w:fldCharType="separate"/>
            </w:r>
            <w:r>
              <w:rPr>
                <w:rFonts w:cs="Times New Roman"/>
                <w:noProof/>
                <w:sz w:val="16"/>
                <w:szCs w:val="16"/>
              </w:rPr>
              <w:t>(Kim et al. 2014)</w:t>
            </w:r>
            <w:r>
              <w:rPr>
                <w:rFonts w:cs="Times New Roman"/>
                <w:sz w:val="16"/>
                <w:szCs w:val="16"/>
              </w:rPr>
              <w:fldChar w:fldCharType="end"/>
            </w:r>
          </w:p>
        </w:tc>
      </w:tr>
      <w:tr w:rsidR="00F31701" w:rsidRPr="001838A3" w14:paraId="62EC8910" w14:textId="77777777" w:rsidTr="00F31701">
        <w:trPr>
          <w:trHeight w:val="20"/>
          <w:jc w:val="center"/>
        </w:trPr>
        <w:tc>
          <w:tcPr>
            <w:tcW w:w="0" w:type="auto"/>
            <w:tcBorders>
              <w:top w:val="nil"/>
              <w:left w:val="nil"/>
              <w:bottom w:val="nil"/>
              <w:right w:val="nil"/>
            </w:tcBorders>
            <w:shd w:val="clear" w:color="auto" w:fill="auto"/>
            <w:vAlign w:val="center"/>
            <w:hideMark/>
          </w:tcPr>
          <w:p w14:paraId="7F01405E" w14:textId="186DFD49"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6E0F4F0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Silicone based sensor with conductive liquid</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C56D91D"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5.3% Hysteresis @ 1 Hz</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AD42234" w14:textId="1925D0A9"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100% Resistance increase at 5 </w:t>
            </w:r>
            <w:proofErr w:type="gramStart"/>
            <w:r w:rsidRPr="001838A3">
              <w:rPr>
                <w:rFonts w:cs="Times New Roman"/>
                <w:sz w:val="16"/>
                <w:szCs w:val="16"/>
              </w:rPr>
              <w:t>N;</w:t>
            </w:r>
            <w:proofErr w:type="gramEnd"/>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76D84C1A" w14:textId="0BBD970A"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Pr>
                <w:rFonts w:cs="Times New Roman"/>
                <w:sz w:val="16"/>
                <w:szCs w:val="16"/>
              </w:rPr>
              <w:fldChar w:fldCharType="separate"/>
            </w:r>
            <w:r>
              <w:rPr>
                <w:rFonts w:cs="Times New Roman"/>
                <w:noProof/>
                <w:sz w:val="16"/>
                <w:szCs w:val="16"/>
              </w:rPr>
              <w:t>(Xu et al. 2019)</w:t>
            </w:r>
            <w:r>
              <w:rPr>
                <w:rFonts w:cs="Times New Roman"/>
                <w:sz w:val="16"/>
                <w:szCs w:val="16"/>
              </w:rPr>
              <w:fldChar w:fldCharType="end"/>
            </w:r>
          </w:p>
        </w:tc>
      </w:tr>
      <w:tr w:rsidR="00F31701" w:rsidRPr="001838A3" w14:paraId="599269DE" w14:textId="77777777" w:rsidTr="00F31701">
        <w:trPr>
          <w:trHeight w:val="20"/>
          <w:jc w:val="center"/>
        </w:trPr>
        <w:tc>
          <w:tcPr>
            <w:tcW w:w="0" w:type="auto"/>
            <w:tcBorders>
              <w:top w:val="nil"/>
              <w:left w:val="nil"/>
              <w:bottom w:val="nil"/>
              <w:right w:val="nil"/>
            </w:tcBorders>
            <w:shd w:val="clear" w:color="auto" w:fill="auto"/>
            <w:vAlign w:val="center"/>
            <w:hideMark/>
          </w:tcPr>
          <w:p w14:paraId="27532253" w14:textId="4E66BD95"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3B58992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Galinstan liquid metal in </w:t>
            </w:r>
            <w:proofErr w:type="spellStart"/>
            <w:r w:rsidRPr="001838A3">
              <w:rPr>
                <w:rFonts w:cs="Times New Roman"/>
                <w:sz w:val="16"/>
                <w:szCs w:val="16"/>
              </w:rPr>
              <w:t>EcoFlex</w:t>
            </w:r>
            <w:proofErr w:type="spellEnd"/>
            <w:r w:rsidRPr="001838A3">
              <w:rPr>
                <w:rFonts w:cs="Times New Roman"/>
                <w:sz w:val="16"/>
                <w:szCs w:val="16"/>
              </w:rPr>
              <w:t xml:space="preserve"> silicone rubber</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0F74BB2"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H = 500 um, W = 300 um, L = 157.4 mm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3A1FDB28"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Pressure sensitivity = 125 kPa / V</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B53668F" w14:textId="3EBB8368"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Pr>
                <w:rFonts w:cs="Times New Roman"/>
                <w:sz w:val="16"/>
                <w:szCs w:val="16"/>
              </w:rPr>
              <w:instrText xml:space="preserve"> ADDIN EN.CITE </w:instrText>
            </w:r>
            <w:r>
              <w:rPr>
                <w:rFonts w:cs="Times New Roman"/>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Pr>
                <w:rFonts w:cs="Times New Roman"/>
                <w:sz w:val="16"/>
                <w:szCs w:val="16"/>
              </w:rPr>
              <w:instrText xml:space="preserve"> ADDIN EN.CITE.DATA </w:instrText>
            </w:r>
            <w:r>
              <w:rPr>
                <w:rFonts w:cs="Times New Roman"/>
                <w:sz w:val="16"/>
                <w:szCs w:val="16"/>
              </w:rPr>
            </w:r>
            <w:r>
              <w:rPr>
                <w:rFonts w:cs="Times New Roman"/>
                <w:sz w:val="16"/>
                <w:szCs w:val="16"/>
              </w:rPr>
              <w:fldChar w:fldCharType="end"/>
            </w:r>
            <w:r>
              <w:rPr>
                <w:rFonts w:cs="Times New Roman"/>
                <w:sz w:val="16"/>
                <w:szCs w:val="16"/>
              </w:rPr>
            </w:r>
            <w:r>
              <w:rPr>
                <w:rFonts w:cs="Times New Roman"/>
                <w:sz w:val="16"/>
                <w:szCs w:val="16"/>
              </w:rPr>
              <w:fldChar w:fldCharType="separate"/>
            </w:r>
            <w:r>
              <w:rPr>
                <w:rFonts w:cs="Times New Roman"/>
                <w:noProof/>
                <w:sz w:val="16"/>
                <w:szCs w:val="16"/>
              </w:rPr>
              <w:t>(Hammond et al. 2014)</w:t>
            </w:r>
            <w:r>
              <w:rPr>
                <w:rFonts w:cs="Times New Roman"/>
                <w:sz w:val="16"/>
                <w:szCs w:val="16"/>
              </w:rPr>
              <w:fldChar w:fldCharType="end"/>
            </w:r>
          </w:p>
        </w:tc>
      </w:tr>
      <w:tr w:rsidR="00F31701" w:rsidRPr="001838A3" w14:paraId="05EFBA49" w14:textId="77777777" w:rsidTr="00F31701">
        <w:trPr>
          <w:trHeight w:val="20"/>
          <w:jc w:val="center"/>
        </w:trPr>
        <w:tc>
          <w:tcPr>
            <w:tcW w:w="0" w:type="auto"/>
            <w:tcBorders>
              <w:top w:val="nil"/>
              <w:left w:val="nil"/>
              <w:bottom w:val="single" w:sz="4" w:space="0" w:color="auto"/>
              <w:right w:val="nil"/>
            </w:tcBorders>
            <w:shd w:val="clear" w:color="auto" w:fill="auto"/>
            <w:vAlign w:val="center"/>
            <w:hideMark/>
          </w:tcPr>
          <w:p w14:paraId="60F45565" w14:textId="5590DE4C"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187CE52D"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Silver nanowires embedded in silkworm fiber yarn surrounded by </w:t>
            </w:r>
            <w:proofErr w:type="spellStart"/>
            <w:r w:rsidRPr="001838A3">
              <w:rPr>
                <w:rFonts w:cs="Times New Roman"/>
                <w:sz w:val="16"/>
                <w:szCs w:val="16"/>
              </w:rPr>
              <w:t>EcoFlex</w:t>
            </w:r>
            <w:proofErr w:type="spellEnd"/>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0A70AEE4" w14:textId="5AC2A242"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Ag NW L=25 </w:t>
            </w:r>
            <w:proofErr w:type="gramStart"/>
            <w:r w:rsidRPr="001838A3">
              <w:rPr>
                <w:rFonts w:cs="Times New Roman"/>
                <w:sz w:val="16"/>
                <w:szCs w:val="16"/>
              </w:rPr>
              <w:t>um;</w:t>
            </w:r>
            <w:proofErr w:type="gramEnd"/>
          </w:p>
          <w:p w14:paraId="1FF2158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D=50 nm</w:t>
            </w: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252FC3F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0.136 kPa </w:t>
            </w:r>
            <w:r w:rsidRPr="001838A3">
              <w:rPr>
                <w:rFonts w:cs="Times New Roman"/>
                <w:sz w:val="16"/>
                <w:szCs w:val="16"/>
                <w:vertAlign w:val="superscript"/>
              </w:rPr>
              <w:t>-1</w:t>
            </w:r>
          </w:p>
        </w:tc>
        <w:tc>
          <w:tcPr>
            <w:tcW w:w="0" w:type="auto"/>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2ED3945F" w14:textId="45DA2540"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Pr>
                <w:rFonts w:cs="Times New Roman"/>
                <w:sz w:val="16"/>
                <w:szCs w:val="16"/>
              </w:rPr>
              <w:fldChar w:fldCharType="separate"/>
            </w:r>
            <w:r>
              <w:rPr>
                <w:rFonts w:cs="Times New Roman"/>
                <w:noProof/>
                <w:sz w:val="16"/>
                <w:szCs w:val="16"/>
              </w:rPr>
              <w:t>(Wu et al. 2019)</w:t>
            </w:r>
            <w:r>
              <w:rPr>
                <w:rFonts w:cs="Times New Roman"/>
                <w:sz w:val="16"/>
                <w:szCs w:val="16"/>
              </w:rPr>
              <w:fldChar w:fldCharType="end"/>
            </w:r>
          </w:p>
        </w:tc>
      </w:tr>
      <w:tr w:rsidR="00F31701" w:rsidRPr="001838A3" w14:paraId="5C89D1FD" w14:textId="77777777" w:rsidTr="00F31701">
        <w:trPr>
          <w:trHeight w:val="125"/>
          <w:jc w:val="center"/>
        </w:trPr>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58CA37B8" w14:textId="0D44834E"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t>Strain</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60C86655"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EPR, Scotch Electrical Semi-Conducting Tape 13</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030AB894"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Elongation =&lt;800</w:t>
            </w:r>
            <w:proofErr w:type="gramStart"/>
            <w:r w:rsidRPr="001838A3">
              <w:rPr>
                <w:rFonts w:cs="Times New Roman"/>
                <w:sz w:val="16"/>
                <w:szCs w:val="16"/>
              </w:rPr>
              <w:t>%;</w:t>
            </w:r>
            <w:proofErr w:type="gramEnd"/>
          </w:p>
          <w:p w14:paraId="4D57B63E"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5 mm x 20 mm</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38F7565F"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Resistance change = 30.6%</w:t>
            </w:r>
          </w:p>
        </w:tc>
        <w:tc>
          <w:tcPr>
            <w:tcW w:w="0" w:type="auto"/>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773C39FF" w14:textId="53C845DA"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Pr>
                <w:rFonts w:cs="Times New Roman"/>
                <w:sz w:val="16"/>
                <w:szCs w:val="16"/>
              </w:rPr>
              <w:fldChar w:fldCharType="separate"/>
            </w:r>
            <w:r>
              <w:rPr>
                <w:rFonts w:cs="Times New Roman"/>
                <w:noProof/>
                <w:sz w:val="16"/>
                <w:szCs w:val="16"/>
              </w:rPr>
              <w:t>(Shen et al. 2016)</w:t>
            </w:r>
            <w:r>
              <w:rPr>
                <w:rFonts w:cs="Times New Roman"/>
                <w:sz w:val="16"/>
                <w:szCs w:val="16"/>
              </w:rPr>
              <w:fldChar w:fldCharType="end"/>
            </w:r>
          </w:p>
        </w:tc>
      </w:tr>
      <w:tr w:rsidR="00F31701" w:rsidRPr="001838A3" w14:paraId="4772283C" w14:textId="77777777" w:rsidTr="00F31701">
        <w:trPr>
          <w:trHeight w:val="53"/>
          <w:jc w:val="center"/>
        </w:trPr>
        <w:tc>
          <w:tcPr>
            <w:tcW w:w="0" w:type="auto"/>
            <w:tcBorders>
              <w:top w:val="nil"/>
              <w:left w:val="nil"/>
              <w:bottom w:val="nil"/>
              <w:right w:val="nil"/>
            </w:tcBorders>
            <w:shd w:val="clear" w:color="auto" w:fill="auto"/>
            <w:vAlign w:val="center"/>
            <w:hideMark/>
          </w:tcPr>
          <w:p w14:paraId="2E49B58C"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CC67F25"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 Au Nanoribbon in Polyimide</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6088CA0" w14:textId="77D7A706"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GF = 200; Fracture toughness = 1 MPa m</w:t>
            </w:r>
            <w:r w:rsidRPr="001838A3">
              <w:rPr>
                <w:rFonts w:cs="Times New Roman"/>
                <w:sz w:val="16"/>
                <w:szCs w:val="16"/>
                <w:vertAlign w:val="superscript"/>
              </w:rPr>
              <w:t>1/</w:t>
            </w:r>
            <w:proofErr w:type="gramStart"/>
            <w:r w:rsidRPr="001838A3">
              <w:rPr>
                <w:rFonts w:cs="Times New Roman"/>
                <w:sz w:val="16"/>
                <w:szCs w:val="16"/>
                <w:vertAlign w:val="superscript"/>
              </w:rPr>
              <w:t>2</w:t>
            </w:r>
            <w:r w:rsidRPr="001838A3">
              <w:rPr>
                <w:rFonts w:cs="Times New Roman"/>
                <w:sz w:val="16"/>
                <w:szCs w:val="16"/>
              </w:rPr>
              <w:t>;</w:t>
            </w:r>
            <w:proofErr w:type="gramEnd"/>
          </w:p>
          <w:p w14:paraId="5107BC54"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t = 110 nm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30D0B31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Delta R/R0 %/Strain % = 0.833</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299154E2" w14:textId="2798AB47"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Pr>
                <w:rFonts w:cs="Times New Roman"/>
                <w:sz w:val="16"/>
                <w:szCs w:val="16"/>
              </w:rPr>
              <w:fldChar w:fldCharType="separate"/>
            </w:r>
            <w:r>
              <w:rPr>
                <w:rFonts w:cs="Times New Roman"/>
                <w:noProof/>
                <w:sz w:val="16"/>
                <w:szCs w:val="16"/>
              </w:rPr>
              <w:t>(Kim et al. 2014)</w:t>
            </w:r>
            <w:r>
              <w:rPr>
                <w:rFonts w:cs="Times New Roman"/>
                <w:sz w:val="16"/>
                <w:szCs w:val="16"/>
              </w:rPr>
              <w:fldChar w:fldCharType="end"/>
            </w:r>
          </w:p>
        </w:tc>
      </w:tr>
      <w:tr w:rsidR="00F31701" w:rsidRPr="001838A3" w14:paraId="63CFBF7F" w14:textId="77777777" w:rsidTr="00F31701">
        <w:trPr>
          <w:trHeight w:val="20"/>
          <w:jc w:val="center"/>
        </w:trPr>
        <w:tc>
          <w:tcPr>
            <w:tcW w:w="0" w:type="auto"/>
            <w:tcBorders>
              <w:top w:val="nil"/>
              <w:left w:val="nil"/>
              <w:bottom w:val="nil"/>
              <w:right w:val="nil"/>
            </w:tcBorders>
            <w:shd w:val="clear" w:color="auto" w:fill="auto"/>
            <w:vAlign w:val="center"/>
            <w:hideMark/>
          </w:tcPr>
          <w:p w14:paraId="017E603D"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683EC0DA"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Knitted piezoresistive fabric</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A7949FB"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75% electroconductive yarn and 25% Lycra</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2A17FEDF"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&lt; 5 Degree error</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1CA7936F" w14:textId="1D79B367"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Pr>
                <w:rFonts w:cs="Times New Roman"/>
                <w:sz w:val="16"/>
                <w:szCs w:val="16"/>
              </w:rPr>
              <w:instrText xml:space="preserve"> ADDIN EN.CITE </w:instrText>
            </w:r>
            <w:r>
              <w:rPr>
                <w:rFonts w:cs="Times New Roman"/>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Pr>
                <w:rFonts w:cs="Times New Roman"/>
                <w:sz w:val="16"/>
                <w:szCs w:val="16"/>
              </w:rPr>
              <w:instrText xml:space="preserve"> ADDIN EN.CITE.DATA </w:instrText>
            </w:r>
            <w:r>
              <w:rPr>
                <w:rFonts w:cs="Times New Roman"/>
                <w:sz w:val="16"/>
                <w:szCs w:val="16"/>
              </w:rPr>
            </w:r>
            <w:r>
              <w:rPr>
                <w:rFonts w:cs="Times New Roman"/>
                <w:sz w:val="16"/>
                <w:szCs w:val="16"/>
              </w:rPr>
              <w:fldChar w:fldCharType="end"/>
            </w:r>
            <w:r>
              <w:rPr>
                <w:rFonts w:cs="Times New Roman"/>
                <w:sz w:val="16"/>
                <w:szCs w:val="16"/>
              </w:rPr>
            </w:r>
            <w:r>
              <w:rPr>
                <w:rFonts w:cs="Times New Roman"/>
                <w:sz w:val="16"/>
                <w:szCs w:val="16"/>
              </w:rPr>
              <w:fldChar w:fldCharType="separate"/>
            </w:r>
            <w:r>
              <w:rPr>
                <w:rFonts w:cs="Times New Roman"/>
                <w:noProof/>
                <w:sz w:val="16"/>
                <w:szCs w:val="16"/>
              </w:rPr>
              <w:t>(Carbonaro et al. 2014)</w:t>
            </w:r>
            <w:r>
              <w:rPr>
                <w:rFonts w:cs="Times New Roman"/>
                <w:sz w:val="16"/>
                <w:szCs w:val="16"/>
              </w:rPr>
              <w:fldChar w:fldCharType="end"/>
            </w:r>
          </w:p>
        </w:tc>
      </w:tr>
      <w:tr w:rsidR="00F31701" w:rsidRPr="001838A3" w14:paraId="6EF23E74" w14:textId="77777777" w:rsidTr="00F31701">
        <w:trPr>
          <w:trHeight w:val="20"/>
          <w:jc w:val="center"/>
        </w:trPr>
        <w:tc>
          <w:tcPr>
            <w:tcW w:w="0" w:type="auto"/>
            <w:tcBorders>
              <w:top w:val="nil"/>
              <w:left w:val="nil"/>
              <w:bottom w:val="nil"/>
              <w:right w:val="nil"/>
            </w:tcBorders>
            <w:shd w:val="clear" w:color="auto" w:fill="auto"/>
            <w:vAlign w:val="center"/>
            <w:hideMark/>
          </w:tcPr>
          <w:p w14:paraId="33F2517D"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722D06E4"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Millimeter-long multiwalled Carbon Nanotubes</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46E5AE7"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Elongation &lt; 200%; fracture elongation ~ 500%; Elasticity Modulus = 2-5 MPa</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8A23658"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Sensing delay &lt; 15 </w:t>
            </w:r>
            <w:proofErr w:type="spellStart"/>
            <w:r w:rsidRPr="001838A3">
              <w:rPr>
                <w:rFonts w:cs="Times New Roman"/>
                <w:sz w:val="16"/>
                <w:szCs w:val="16"/>
              </w:rPr>
              <w:t>ms</w:t>
            </w:r>
            <w:proofErr w:type="spellEnd"/>
            <w:r w:rsidRPr="001838A3">
              <w:rPr>
                <w:rFonts w:cs="Times New Roman"/>
                <w:sz w:val="16"/>
                <w:szCs w:val="16"/>
              </w:rPr>
              <w:t xml:space="preserve">; GF = 10.5; 300 </w:t>
            </w:r>
            <w:r w:rsidRPr="001838A3">
              <w:rPr>
                <w:rFonts w:cs="Times New Roman"/>
                <w:sz w:val="16"/>
                <w:szCs w:val="16"/>
                <w:lang w:val="el-GR"/>
              </w:rPr>
              <w:t>Ω</w:t>
            </w:r>
            <w:r w:rsidRPr="001838A3">
              <w:rPr>
                <w:rFonts w:cs="Times New Roman"/>
                <w:sz w:val="16"/>
                <w:szCs w:val="16"/>
              </w:rPr>
              <w:t>/%</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75EF0DD3" w14:textId="16C0CEED"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Pr>
                <w:rFonts w:cs="Times New Roman"/>
                <w:sz w:val="16"/>
                <w:szCs w:val="16"/>
              </w:rPr>
              <w:fldChar w:fldCharType="separate"/>
            </w:r>
            <w:r>
              <w:rPr>
                <w:rFonts w:cs="Times New Roman"/>
                <w:noProof/>
                <w:sz w:val="16"/>
                <w:szCs w:val="16"/>
              </w:rPr>
              <w:t>(Suzuki et al. 2016)</w:t>
            </w:r>
            <w:r>
              <w:rPr>
                <w:rFonts w:cs="Times New Roman"/>
                <w:sz w:val="16"/>
                <w:szCs w:val="16"/>
              </w:rPr>
              <w:fldChar w:fldCharType="end"/>
            </w:r>
          </w:p>
        </w:tc>
      </w:tr>
      <w:tr w:rsidR="00F31701" w:rsidRPr="001838A3" w14:paraId="20123D5A" w14:textId="77777777" w:rsidTr="00F31701">
        <w:trPr>
          <w:trHeight w:val="35"/>
          <w:jc w:val="center"/>
        </w:trPr>
        <w:tc>
          <w:tcPr>
            <w:tcW w:w="0" w:type="auto"/>
            <w:tcBorders>
              <w:top w:val="nil"/>
              <w:left w:val="nil"/>
              <w:bottom w:val="nil"/>
              <w:right w:val="nil"/>
            </w:tcBorders>
            <w:shd w:val="clear" w:color="auto" w:fill="auto"/>
            <w:vAlign w:val="center"/>
            <w:hideMark/>
          </w:tcPr>
          <w:p w14:paraId="5E52CA12"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291EFDF7"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OTS Flexion sensors</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2501B603"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H = 0.43 mm; L = 112 mm; W = 6.35 mm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DB05D4B"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&gt; 1 million cycles; Flat resistance = 10 k</w:t>
            </w:r>
            <w:r w:rsidRPr="001838A3">
              <w:rPr>
                <w:rFonts w:cs="Times New Roman"/>
                <w:sz w:val="16"/>
                <w:szCs w:val="16"/>
                <w:lang w:val="el-GR"/>
              </w:rPr>
              <w:t>Ω</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1BCCEFA5" w14:textId="7F1A1785"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Pr>
                <w:rFonts w:cs="Times New Roman"/>
                <w:sz w:val="16"/>
                <w:szCs w:val="16"/>
              </w:rPr>
              <w:fldChar w:fldCharType="separate"/>
            </w:r>
            <w:r>
              <w:rPr>
                <w:rFonts w:cs="Times New Roman"/>
                <w:noProof/>
                <w:sz w:val="16"/>
                <w:szCs w:val="16"/>
              </w:rPr>
              <w:t>(Chen et al. 2021)</w:t>
            </w:r>
            <w:r>
              <w:rPr>
                <w:rFonts w:cs="Times New Roman"/>
                <w:sz w:val="16"/>
                <w:szCs w:val="16"/>
              </w:rPr>
              <w:fldChar w:fldCharType="end"/>
            </w:r>
          </w:p>
        </w:tc>
      </w:tr>
      <w:tr w:rsidR="00F31701" w:rsidRPr="001838A3" w14:paraId="141D6054" w14:textId="77777777" w:rsidTr="00F31701">
        <w:trPr>
          <w:trHeight w:val="20"/>
          <w:jc w:val="center"/>
        </w:trPr>
        <w:tc>
          <w:tcPr>
            <w:tcW w:w="0" w:type="auto"/>
            <w:tcBorders>
              <w:top w:val="nil"/>
              <w:left w:val="nil"/>
              <w:bottom w:val="nil"/>
              <w:right w:val="nil"/>
            </w:tcBorders>
            <w:shd w:val="clear" w:color="auto" w:fill="auto"/>
            <w:vAlign w:val="center"/>
            <w:hideMark/>
          </w:tcPr>
          <w:p w14:paraId="76C856D8"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7EB8A2A9"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Galinstan liquid metal in </w:t>
            </w:r>
            <w:proofErr w:type="spellStart"/>
            <w:r w:rsidRPr="001838A3">
              <w:rPr>
                <w:rFonts w:cs="Times New Roman"/>
                <w:sz w:val="16"/>
                <w:szCs w:val="16"/>
              </w:rPr>
              <w:t>EcoFlex</w:t>
            </w:r>
            <w:proofErr w:type="spellEnd"/>
            <w:r w:rsidRPr="001838A3">
              <w:rPr>
                <w:rFonts w:cs="Times New Roman"/>
                <w:sz w:val="16"/>
                <w:szCs w:val="16"/>
              </w:rPr>
              <w:t xml:space="preserve"> silicone rubber</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C4539E3"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H = 500 um, W = 300 um, L = 97 mm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6CA831E"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1.58 N / V</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6B6B72BB" w14:textId="66705DCD"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Pr>
                <w:rFonts w:cs="Times New Roman"/>
                <w:sz w:val="16"/>
                <w:szCs w:val="16"/>
              </w:rPr>
              <w:instrText xml:space="preserve"> ADDIN EN.CITE </w:instrText>
            </w:r>
            <w:r>
              <w:rPr>
                <w:rFonts w:cs="Times New Roman"/>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Pr>
                <w:rFonts w:cs="Times New Roman"/>
                <w:sz w:val="16"/>
                <w:szCs w:val="16"/>
              </w:rPr>
              <w:instrText xml:space="preserve"> ADDIN EN.CITE.DATA </w:instrText>
            </w:r>
            <w:r>
              <w:rPr>
                <w:rFonts w:cs="Times New Roman"/>
                <w:sz w:val="16"/>
                <w:szCs w:val="16"/>
              </w:rPr>
            </w:r>
            <w:r>
              <w:rPr>
                <w:rFonts w:cs="Times New Roman"/>
                <w:sz w:val="16"/>
                <w:szCs w:val="16"/>
              </w:rPr>
              <w:fldChar w:fldCharType="end"/>
            </w:r>
            <w:r>
              <w:rPr>
                <w:rFonts w:cs="Times New Roman"/>
                <w:sz w:val="16"/>
                <w:szCs w:val="16"/>
              </w:rPr>
            </w:r>
            <w:r>
              <w:rPr>
                <w:rFonts w:cs="Times New Roman"/>
                <w:sz w:val="16"/>
                <w:szCs w:val="16"/>
              </w:rPr>
              <w:fldChar w:fldCharType="separate"/>
            </w:r>
            <w:r>
              <w:rPr>
                <w:rFonts w:cs="Times New Roman"/>
                <w:noProof/>
                <w:sz w:val="16"/>
                <w:szCs w:val="16"/>
              </w:rPr>
              <w:t>(Hammond et al. 2014)</w:t>
            </w:r>
            <w:r>
              <w:rPr>
                <w:rFonts w:cs="Times New Roman"/>
                <w:sz w:val="16"/>
                <w:szCs w:val="16"/>
              </w:rPr>
              <w:fldChar w:fldCharType="end"/>
            </w:r>
          </w:p>
        </w:tc>
      </w:tr>
      <w:tr w:rsidR="00F31701" w:rsidRPr="001838A3" w14:paraId="6489A680" w14:textId="77777777" w:rsidTr="00F31701">
        <w:trPr>
          <w:trHeight w:val="20"/>
          <w:jc w:val="center"/>
        </w:trPr>
        <w:tc>
          <w:tcPr>
            <w:tcW w:w="0" w:type="auto"/>
            <w:tcBorders>
              <w:top w:val="nil"/>
              <w:left w:val="nil"/>
              <w:bottom w:val="nil"/>
              <w:right w:val="nil"/>
            </w:tcBorders>
            <w:shd w:val="clear" w:color="auto" w:fill="auto"/>
            <w:vAlign w:val="center"/>
            <w:hideMark/>
          </w:tcPr>
          <w:p w14:paraId="46053BAD"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1CF286C"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Conductive woven glove</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134EA98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Conductive knitted glove with insulated wire</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BC96D6A"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120 unique sensor readouts</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1E40B13" w14:textId="0CCF98BE"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Pr>
                <w:rFonts w:cs="Times New Roman"/>
                <w:sz w:val="16"/>
                <w:szCs w:val="16"/>
              </w:rPr>
              <w:fldChar w:fldCharType="separate"/>
            </w:r>
            <w:r>
              <w:rPr>
                <w:rFonts w:cs="Times New Roman"/>
                <w:noProof/>
                <w:sz w:val="16"/>
                <w:szCs w:val="16"/>
              </w:rPr>
              <w:t>(Hughes et al. 2020)</w:t>
            </w:r>
            <w:r>
              <w:rPr>
                <w:rFonts w:cs="Times New Roman"/>
                <w:sz w:val="16"/>
                <w:szCs w:val="16"/>
              </w:rPr>
              <w:fldChar w:fldCharType="end"/>
            </w:r>
          </w:p>
        </w:tc>
      </w:tr>
      <w:tr w:rsidR="00F31701" w:rsidRPr="001838A3" w14:paraId="68E61186" w14:textId="77777777" w:rsidTr="00F31701">
        <w:trPr>
          <w:trHeight w:val="20"/>
          <w:jc w:val="center"/>
        </w:trPr>
        <w:tc>
          <w:tcPr>
            <w:tcW w:w="0" w:type="auto"/>
            <w:tcBorders>
              <w:top w:val="nil"/>
              <w:left w:val="nil"/>
              <w:bottom w:val="nil"/>
              <w:right w:val="nil"/>
            </w:tcBorders>
            <w:shd w:val="clear" w:color="auto" w:fill="auto"/>
            <w:vAlign w:val="center"/>
            <w:hideMark/>
          </w:tcPr>
          <w:p w14:paraId="0FC56B19"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23AA5575"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OTS Omega KFH-20-120-C1-11L1M2R Strain Gauge</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589D25E5"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Temperature Tolerance = 1/K; Elongation &lt; 20,000 um/m</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1FC3AB78" w14:textId="272F8459"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 xml:space="preserve">R = 120 </w:t>
            </w:r>
            <w:r w:rsidRPr="001838A3">
              <w:rPr>
                <w:rFonts w:cs="Times New Roman"/>
                <w:sz w:val="16"/>
                <w:szCs w:val="16"/>
                <w:lang w:val="el-GR"/>
              </w:rPr>
              <w:t>Ω</w:t>
            </w:r>
            <w:r w:rsidRPr="001838A3">
              <w:rPr>
                <w:rFonts w:cs="Times New Roman"/>
                <w:sz w:val="16"/>
                <w:szCs w:val="16"/>
              </w:rPr>
              <w:t>; GF = 2;</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7F3D2CA1" w14:textId="24EBEE46"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Pr>
                <w:rFonts w:cs="Times New Roman"/>
                <w:sz w:val="16"/>
                <w:szCs w:val="16"/>
              </w:rPr>
              <w:fldChar w:fldCharType="separate"/>
            </w:r>
            <w:r>
              <w:rPr>
                <w:rFonts w:cs="Times New Roman"/>
                <w:noProof/>
                <w:sz w:val="16"/>
                <w:szCs w:val="16"/>
              </w:rPr>
              <w:t>(Zhang et al. 2019)</w:t>
            </w:r>
            <w:r>
              <w:rPr>
                <w:rFonts w:cs="Times New Roman"/>
                <w:sz w:val="16"/>
                <w:szCs w:val="16"/>
              </w:rPr>
              <w:fldChar w:fldCharType="end"/>
            </w:r>
          </w:p>
        </w:tc>
      </w:tr>
      <w:tr w:rsidR="00F31701" w:rsidRPr="001838A3" w14:paraId="6F3501B0" w14:textId="77777777" w:rsidTr="00F31701">
        <w:trPr>
          <w:trHeight w:val="20"/>
          <w:jc w:val="center"/>
        </w:trPr>
        <w:tc>
          <w:tcPr>
            <w:tcW w:w="0" w:type="auto"/>
            <w:tcBorders>
              <w:top w:val="nil"/>
              <w:left w:val="nil"/>
              <w:bottom w:val="nil"/>
              <w:right w:val="nil"/>
            </w:tcBorders>
            <w:shd w:val="clear" w:color="auto" w:fill="auto"/>
            <w:vAlign w:val="center"/>
            <w:hideMark/>
          </w:tcPr>
          <w:p w14:paraId="5D3B3764" w14:textId="77777777" w:rsidR="00F31701" w:rsidRPr="001838A3" w:rsidRDefault="00F31701" w:rsidP="001838A3">
            <w:pPr>
              <w:spacing w:after="0" w:line="240" w:lineRule="auto"/>
              <w:contextualSpacing/>
              <w:jc w:val="center"/>
              <w:rPr>
                <w:rFonts w:cs="Times New Roman"/>
                <w:sz w:val="16"/>
                <w:szCs w:val="16"/>
              </w:rPr>
            </w:pP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3C8DEE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Silicone based sensor with conductive liquid</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C1B38A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Silicone Eco-Flex; E = 70 kPa; Failure Strain = 900%</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0B5838A1" w14:textId="77777777" w:rsidR="00F31701" w:rsidRPr="001838A3" w:rsidRDefault="00F31701" w:rsidP="001838A3">
            <w:pPr>
              <w:spacing w:after="0" w:line="240" w:lineRule="auto"/>
              <w:contextualSpacing/>
              <w:jc w:val="center"/>
              <w:rPr>
                <w:rFonts w:cs="Times New Roman"/>
                <w:sz w:val="16"/>
                <w:szCs w:val="16"/>
              </w:rPr>
            </w:pPr>
            <w:r w:rsidRPr="001838A3">
              <w:rPr>
                <w:rFonts w:cs="Times New Roman"/>
                <w:sz w:val="16"/>
                <w:szCs w:val="16"/>
              </w:rPr>
              <w:t>GF = 2.2 @ 1 Hz</w:t>
            </w:r>
          </w:p>
        </w:tc>
        <w:tc>
          <w:tcPr>
            <w:tcW w:w="0" w:type="auto"/>
            <w:tcBorders>
              <w:top w:val="nil"/>
              <w:left w:val="nil"/>
              <w:bottom w:val="nil"/>
              <w:right w:val="nil"/>
            </w:tcBorders>
            <w:shd w:val="clear" w:color="auto" w:fill="auto"/>
            <w:tcMar>
              <w:top w:w="72" w:type="dxa"/>
              <w:left w:w="144" w:type="dxa"/>
              <w:bottom w:w="72" w:type="dxa"/>
              <w:right w:w="144" w:type="dxa"/>
            </w:tcMar>
            <w:vAlign w:val="center"/>
            <w:hideMark/>
          </w:tcPr>
          <w:p w14:paraId="43495454" w14:textId="5E9F2EF3" w:rsidR="00F31701" w:rsidRPr="001838A3" w:rsidRDefault="00F31701" w:rsidP="001838A3">
            <w:pPr>
              <w:spacing w:after="0" w:line="240" w:lineRule="auto"/>
              <w:contextualSpacing/>
              <w:jc w:val="center"/>
              <w:rPr>
                <w:rFonts w:cs="Times New Roman"/>
                <w:sz w:val="16"/>
                <w:szCs w:val="16"/>
              </w:rPr>
            </w:pPr>
            <w:r>
              <w:rPr>
                <w:rFonts w:cs="Times New Roman"/>
                <w:sz w:val="16"/>
                <w:szCs w:val="16"/>
              </w:rPr>
              <w:fldChar w:fldCharType="begin"/>
            </w:r>
            <w:r>
              <w:rPr>
                <w:rFonts w:cs="Times New Roman"/>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Pr>
                <w:rFonts w:cs="Times New Roman"/>
                <w:sz w:val="16"/>
                <w:szCs w:val="16"/>
              </w:rPr>
              <w:fldChar w:fldCharType="separate"/>
            </w:r>
            <w:r>
              <w:rPr>
                <w:rFonts w:cs="Times New Roman"/>
                <w:noProof/>
                <w:sz w:val="16"/>
                <w:szCs w:val="16"/>
              </w:rPr>
              <w:t>(Xu et al. 2019)</w:t>
            </w:r>
            <w:r>
              <w:rPr>
                <w:rFonts w:cs="Times New Roman"/>
                <w:sz w:val="16"/>
                <w:szCs w:val="16"/>
              </w:rPr>
              <w:fldChar w:fldCharType="end"/>
            </w:r>
          </w:p>
        </w:tc>
      </w:tr>
    </w:tbl>
    <w:p w14:paraId="2CE1DC9F" w14:textId="77777777" w:rsidR="00016C6E" w:rsidRDefault="00016C6E" w:rsidP="00AA3430">
      <w:pPr>
        <w:pStyle w:val="NormalWeb"/>
        <w:spacing w:before="0" w:beforeAutospacing="0" w:after="0" w:afterAutospacing="0"/>
        <w:rPr>
          <w:rFonts w:eastAsia="+mn-ea"/>
          <w:b/>
          <w:bCs/>
          <w:color w:val="000000"/>
          <w:kern w:val="24"/>
        </w:rPr>
      </w:pPr>
    </w:p>
    <w:p w14:paraId="0BE97100" w14:textId="77777777" w:rsidR="002349A8" w:rsidRDefault="002349A8">
      <w:pPr>
        <w:rPr>
          <w:rFonts w:eastAsia="+mn-ea" w:cs="Times New Roman"/>
          <w:b/>
          <w:bCs/>
          <w:color w:val="000000"/>
          <w:kern w:val="24"/>
          <w:szCs w:val="24"/>
        </w:rPr>
      </w:pPr>
      <w:r>
        <w:rPr>
          <w:rFonts w:eastAsia="+mn-ea"/>
          <w:b/>
          <w:bCs/>
          <w:color w:val="000000"/>
          <w:kern w:val="24"/>
        </w:rPr>
        <w:br w:type="page"/>
      </w:r>
    </w:p>
    <w:p w14:paraId="29C45407" w14:textId="720A303C" w:rsidR="00AA3430" w:rsidRPr="00AA3430" w:rsidRDefault="00AA3430" w:rsidP="00AA3430">
      <w:pPr>
        <w:pStyle w:val="NormalWeb"/>
        <w:spacing w:before="0" w:beforeAutospacing="0" w:after="0" w:afterAutospacing="0"/>
      </w:pPr>
      <w:r w:rsidRPr="00AA3430">
        <w:rPr>
          <w:rFonts w:eastAsia="+mn-ea"/>
          <w:b/>
          <w:bCs/>
          <w:color w:val="000000"/>
          <w:kern w:val="24"/>
        </w:rPr>
        <w:lastRenderedPageBreak/>
        <w:t xml:space="preserve">Table 3. Summary of vibrotactile feedback in literature. </w:t>
      </w:r>
    </w:p>
    <w:p w14:paraId="5FAEE0EB" w14:textId="77777777" w:rsidR="00400BA8" w:rsidRDefault="00400BA8" w:rsidP="00AA3430">
      <w:pPr>
        <w:spacing w:after="0" w:line="240" w:lineRule="auto"/>
        <w:contextualSpacing/>
        <w:jc w:val="center"/>
      </w:pPr>
    </w:p>
    <w:tbl>
      <w:tblPr>
        <w:tblW w:w="0" w:type="auto"/>
        <w:tblCellMar>
          <w:left w:w="0" w:type="dxa"/>
          <w:right w:w="0" w:type="dxa"/>
        </w:tblCellMar>
        <w:tblLook w:val="04A0" w:firstRow="1" w:lastRow="0" w:firstColumn="1" w:lastColumn="0" w:noHBand="0" w:noVBand="1"/>
      </w:tblPr>
      <w:tblGrid>
        <w:gridCol w:w="1971"/>
        <w:gridCol w:w="2678"/>
        <w:gridCol w:w="3358"/>
        <w:gridCol w:w="1353"/>
      </w:tblGrid>
      <w:tr w:rsidR="001838A3" w:rsidRPr="001838A3" w14:paraId="6AECF9EC" w14:textId="77777777" w:rsidTr="002349A8">
        <w:trPr>
          <w:trHeight w:val="62"/>
        </w:trPr>
        <w:tc>
          <w:tcPr>
            <w:tcW w:w="0" w:type="auto"/>
            <w:gridSpan w:val="4"/>
            <w:tcBorders>
              <w:bottom w:val="single" w:sz="4" w:space="0" w:color="auto"/>
            </w:tcBorders>
            <w:shd w:val="clear" w:color="auto" w:fill="auto"/>
            <w:tcMar>
              <w:top w:w="15" w:type="dxa"/>
              <w:left w:w="108" w:type="dxa"/>
              <w:bottom w:w="0" w:type="dxa"/>
              <w:right w:w="108" w:type="dxa"/>
            </w:tcMar>
            <w:vAlign w:val="center"/>
            <w:hideMark/>
          </w:tcPr>
          <w:p w14:paraId="5EA494CA" w14:textId="77777777" w:rsidR="001838A3" w:rsidRPr="001838A3" w:rsidRDefault="001838A3" w:rsidP="001838A3">
            <w:pPr>
              <w:spacing w:after="0" w:line="240" w:lineRule="auto"/>
              <w:contextualSpacing/>
              <w:jc w:val="center"/>
            </w:pPr>
            <w:r w:rsidRPr="001838A3">
              <w:rPr>
                <w:b/>
                <w:bCs/>
              </w:rPr>
              <w:t>Vibrotactile Feedback</w:t>
            </w:r>
          </w:p>
        </w:tc>
      </w:tr>
      <w:tr w:rsidR="001838A3" w:rsidRPr="001838A3" w14:paraId="6F9BADA0" w14:textId="77777777" w:rsidTr="002349A8">
        <w:trPr>
          <w:trHeight w:val="380"/>
        </w:trPr>
        <w:tc>
          <w:tcPr>
            <w:tcW w:w="0" w:type="auto"/>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203CCC32" w14:textId="59446785" w:rsidR="001838A3" w:rsidRPr="001838A3" w:rsidRDefault="001838A3" w:rsidP="001838A3">
            <w:pPr>
              <w:spacing w:after="0" w:line="240" w:lineRule="auto"/>
              <w:contextualSpacing/>
              <w:jc w:val="center"/>
            </w:pPr>
            <w:r w:rsidRPr="001838A3">
              <w:rPr>
                <w:b/>
                <w:bCs/>
              </w:rPr>
              <w:t>Feedback Actuation</w:t>
            </w:r>
          </w:p>
        </w:tc>
        <w:tc>
          <w:tcPr>
            <w:tcW w:w="0" w:type="auto"/>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57725E93" w14:textId="3044455D" w:rsidR="001838A3" w:rsidRPr="001838A3" w:rsidRDefault="001838A3" w:rsidP="001838A3">
            <w:pPr>
              <w:spacing w:after="0" w:line="240" w:lineRule="auto"/>
              <w:contextualSpacing/>
              <w:jc w:val="center"/>
            </w:pPr>
            <w:r w:rsidRPr="001838A3">
              <w:rPr>
                <w:b/>
                <w:bCs/>
              </w:rPr>
              <w:t>Purpose</w:t>
            </w:r>
          </w:p>
        </w:tc>
        <w:tc>
          <w:tcPr>
            <w:tcW w:w="0" w:type="auto"/>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59A30105" w14:textId="77777777" w:rsidR="001838A3" w:rsidRPr="001838A3" w:rsidRDefault="001838A3" w:rsidP="001838A3">
            <w:pPr>
              <w:spacing w:after="0" w:line="240" w:lineRule="auto"/>
              <w:contextualSpacing/>
              <w:jc w:val="center"/>
            </w:pPr>
            <w:r w:rsidRPr="001838A3">
              <w:rPr>
                <w:b/>
                <w:bCs/>
              </w:rPr>
              <w:t>Conclusions / main take-aways</w:t>
            </w:r>
          </w:p>
        </w:tc>
        <w:tc>
          <w:tcPr>
            <w:tcW w:w="0" w:type="auto"/>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5D6B11EE" w14:textId="4625D7C7" w:rsidR="001838A3" w:rsidRPr="001838A3" w:rsidRDefault="001838A3" w:rsidP="001838A3">
            <w:pPr>
              <w:spacing w:after="0" w:line="240" w:lineRule="auto"/>
              <w:contextualSpacing/>
              <w:jc w:val="center"/>
            </w:pPr>
            <w:r w:rsidRPr="001838A3">
              <w:rPr>
                <w:b/>
                <w:bCs/>
              </w:rPr>
              <w:t>Reference</w:t>
            </w:r>
          </w:p>
        </w:tc>
      </w:tr>
      <w:tr w:rsidR="001838A3" w:rsidRPr="001838A3" w14:paraId="3DC32714" w14:textId="77777777" w:rsidTr="002349A8">
        <w:trPr>
          <w:trHeight w:val="1433"/>
        </w:trPr>
        <w:tc>
          <w:tcPr>
            <w:tcW w:w="0" w:type="auto"/>
            <w:tcBorders>
              <w:top w:val="single" w:sz="4" w:space="0" w:color="auto"/>
            </w:tcBorders>
            <w:shd w:val="clear" w:color="auto" w:fill="auto"/>
            <w:tcMar>
              <w:top w:w="15" w:type="dxa"/>
              <w:left w:w="108" w:type="dxa"/>
              <w:bottom w:w="0" w:type="dxa"/>
              <w:right w:w="108" w:type="dxa"/>
            </w:tcMar>
            <w:vAlign w:val="center"/>
            <w:hideMark/>
          </w:tcPr>
          <w:p w14:paraId="4260CEFB" w14:textId="77777777" w:rsidR="001838A3" w:rsidRPr="001838A3" w:rsidRDefault="001838A3" w:rsidP="001838A3">
            <w:pPr>
              <w:spacing w:after="0" w:line="240" w:lineRule="auto"/>
              <w:contextualSpacing/>
              <w:jc w:val="center"/>
            </w:pPr>
            <w:r w:rsidRPr="001838A3">
              <w:t>Miniature speaker to produce vibrations</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16F156C4" w14:textId="77777777" w:rsidR="001838A3" w:rsidRPr="001838A3" w:rsidRDefault="001838A3" w:rsidP="001838A3">
            <w:pPr>
              <w:spacing w:after="0" w:line="240" w:lineRule="auto"/>
              <w:contextualSpacing/>
              <w:jc w:val="center"/>
            </w:pPr>
            <w:r w:rsidRPr="001838A3">
              <w:t>Compare the effectiveness of visual, pressure and vibrotactile feedback when controlling a myoelectric hand</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439A600A" w14:textId="77777777" w:rsidR="001838A3" w:rsidRPr="001838A3" w:rsidRDefault="001838A3" w:rsidP="001838A3">
            <w:pPr>
              <w:spacing w:after="0" w:line="240" w:lineRule="auto"/>
              <w:contextualSpacing/>
              <w:jc w:val="center"/>
            </w:pPr>
            <w:r w:rsidRPr="001838A3">
              <w:t>Vibrotactile + vision was preferred over vision alone, but pressure + vision was preferred over vibration + vision</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14633A60" w14:textId="77777777" w:rsidR="001838A3" w:rsidRPr="001838A3" w:rsidRDefault="001838A3" w:rsidP="001838A3">
            <w:pPr>
              <w:spacing w:after="0" w:line="240" w:lineRule="auto"/>
              <w:contextualSpacing/>
              <w:jc w:val="center"/>
            </w:pPr>
            <w:r w:rsidRPr="001838A3">
              <w:t>1 et al. (XXXX)</w:t>
            </w:r>
          </w:p>
        </w:tc>
      </w:tr>
      <w:tr w:rsidR="001838A3" w:rsidRPr="001838A3" w14:paraId="587E6F36" w14:textId="77777777" w:rsidTr="002349A8">
        <w:trPr>
          <w:trHeight w:val="62"/>
        </w:trPr>
        <w:tc>
          <w:tcPr>
            <w:tcW w:w="0" w:type="auto"/>
            <w:shd w:val="clear" w:color="auto" w:fill="auto"/>
            <w:tcMar>
              <w:top w:w="15" w:type="dxa"/>
              <w:left w:w="108" w:type="dxa"/>
              <w:bottom w:w="0" w:type="dxa"/>
              <w:right w:w="108" w:type="dxa"/>
            </w:tcMar>
            <w:vAlign w:val="center"/>
            <w:hideMark/>
          </w:tcPr>
          <w:p w14:paraId="02BEF892" w14:textId="34D3C2B6" w:rsidR="001838A3" w:rsidRPr="001838A3" w:rsidRDefault="001838A3" w:rsidP="001838A3">
            <w:pPr>
              <w:spacing w:after="0" w:line="240" w:lineRule="auto"/>
              <w:contextualSpacing/>
              <w:jc w:val="center"/>
            </w:pPr>
            <w:r w:rsidRPr="001838A3">
              <w:t>Vibrotactile feedback using a smartphone</w:t>
            </w:r>
          </w:p>
        </w:tc>
        <w:tc>
          <w:tcPr>
            <w:tcW w:w="0" w:type="auto"/>
            <w:shd w:val="clear" w:color="auto" w:fill="auto"/>
            <w:tcMar>
              <w:top w:w="15" w:type="dxa"/>
              <w:left w:w="108" w:type="dxa"/>
              <w:bottom w:w="0" w:type="dxa"/>
              <w:right w:w="108" w:type="dxa"/>
            </w:tcMar>
            <w:vAlign w:val="center"/>
            <w:hideMark/>
          </w:tcPr>
          <w:p w14:paraId="7352A565" w14:textId="77777777" w:rsidR="001838A3" w:rsidRPr="001838A3" w:rsidRDefault="001838A3" w:rsidP="001838A3">
            <w:pPr>
              <w:spacing w:after="0" w:line="240" w:lineRule="auto"/>
              <w:contextualSpacing/>
              <w:jc w:val="center"/>
            </w:pPr>
            <w:r w:rsidRPr="001838A3">
              <w:t>Use sensory feedback as a means of learning and rehabilitation for patients with gait issues</w:t>
            </w:r>
          </w:p>
        </w:tc>
        <w:tc>
          <w:tcPr>
            <w:tcW w:w="0" w:type="auto"/>
            <w:shd w:val="clear" w:color="auto" w:fill="auto"/>
            <w:tcMar>
              <w:top w:w="15" w:type="dxa"/>
              <w:left w:w="108" w:type="dxa"/>
              <w:bottom w:w="0" w:type="dxa"/>
              <w:right w:w="108" w:type="dxa"/>
            </w:tcMar>
            <w:vAlign w:val="center"/>
            <w:hideMark/>
          </w:tcPr>
          <w:p w14:paraId="44A001EA" w14:textId="77777777" w:rsidR="001838A3" w:rsidRPr="001838A3" w:rsidRDefault="001838A3" w:rsidP="001838A3">
            <w:pPr>
              <w:spacing w:after="0" w:line="240" w:lineRule="auto"/>
              <w:contextualSpacing/>
              <w:jc w:val="center"/>
            </w:pPr>
            <w:r w:rsidRPr="001838A3">
              <w:t>Feedback was effective at helping subject improve gait.</w:t>
            </w:r>
          </w:p>
        </w:tc>
        <w:tc>
          <w:tcPr>
            <w:tcW w:w="0" w:type="auto"/>
            <w:shd w:val="clear" w:color="auto" w:fill="auto"/>
            <w:tcMar>
              <w:top w:w="15" w:type="dxa"/>
              <w:left w:w="108" w:type="dxa"/>
              <w:bottom w:w="0" w:type="dxa"/>
              <w:right w:w="108" w:type="dxa"/>
            </w:tcMar>
            <w:vAlign w:val="center"/>
            <w:hideMark/>
          </w:tcPr>
          <w:p w14:paraId="49763FE7" w14:textId="77777777" w:rsidR="001838A3" w:rsidRPr="001838A3" w:rsidRDefault="001838A3" w:rsidP="001838A3">
            <w:pPr>
              <w:spacing w:after="0" w:line="240" w:lineRule="auto"/>
              <w:contextualSpacing/>
              <w:jc w:val="center"/>
            </w:pPr>
            <w:r w:rsidRPr="001838A3">
              <w:t>5 et al. (XXXX)</w:t>
            </w:r>
          </w:p>
        </w:tc>
      </w:tr>
      <w:tr w:rsidR="001838A3" w:rsidRPr="001838A3" w14:paraId="3BE5CC11" w14:textId="77777777" w:rsidTr="002349A8">
        <w:trPr>
          <w:trHeight w:val="326"/>
        </w:trPr>
        <w:tc>
          <w:tcPr>
            <w:tcW w:w="0" w:type="auto"/>
            <w:shd w:val="clear" w:color="auto" w:fill="auto"/>
            <w:tcMar>
              <w:top w:w="15" w:type="dxa"/>
              <w:left w:w="108" w:type="dxa"/>
              <w:bottom w:w="0" w:type="dxa"/>
              <w:right w:w="108" w:type="dxa"/>
            </w:tcMar>
            <w:vAlign w:val="center"/>
            <w:hideMark/>
          </w:tcPr>
          <w:p w14:paraId="057D52D9" w14:textId="3AE19CA7" w:rsidR="001838A3" w:rsidRPr="001838A3" w:rsidRDefault="001838A3" w:rsidP="001838A3">
            <w:pPr>
              <w:spacing w:after="0" w:line="240" w:lineRule="auto"/>
              <w:contextualSpacing/>
              <w:jc w:val="center"/>
            </w:pPr>
            <w:r w:rsidRPr="001838A3">
              <w:t>5 small vibrators placed in the shape of an open hand</w:t>
            </w:r>
          </w:p>
        </w:tc>
        <w:tc>
          <w:tcPr>
            <w:tcW w:w="0" w:type="auto"/>
            <w:shd w:val="clear" w:color="auto" w:fill="auto"/>
            <w:tcMar>
              <w:top w:w="15" w:type="dxa"/>
              <w:left w:w="108" w:type="dxa"/>
              <w:bottom w:w="0" w:type="dxa"/>
              <w:right w:w="108" w:type="dxa"/>
            </w:tcMar>
            <w:vAlign w:val="center"/>
            <w:hideMark/>
          </w:tcPr>
          <w:p w14:paraId="33DFF559" w14:textId="77777777" w:rsidR="001838A3" w:rsidRPr="001838A3" w:rsidRDefault="001838A3" w:rsidP="001838A3">
            <w:pPr>
              <w:spacing w:after="0" w:line="240" w:lineRule="auto"/>
              <w:contextualSpacing/>
              <w:jc w:val="center"/>
            </w:pPr>
            <w:r w:rsidRPr="001838A3">
              <w:t xml:space="preserve">Study the perception of vibrotactile and </w:t>
            </w:r>
            <w:proofErr w:type="spellStart"/>
            <w:r w:rsidRPr="001838A3">
              <w:t>mechanotactile</w:t>
            </w:r>
            <w:proofErr w:type="spellEnd"/>
            <w:r w:rsidRPr="001838A3">
              <w:t xml:space="preserve"> feedback on amputees</w:t>
            </w:r>
          </w:p>
        </w:tc>
        <w:tc>
          <w:tcPr>
            <w:tcW w:w="0" w:type="auto"/>
            <w:shd w:val="clear" w:color="auto" w:fill="auto"/>
            <w:tcMar>
              <w:top w:w="15" w:type="dxa"/>
              <w:left w:w="108" w:type="dxa"/>
              <w:bottom w:w="0" w:type="dxa"/>
              <w:right w:w="108" w:type="dxa"/>
            </w:tcMar>
            <w:vAlign w:val="center"/>
            <w:hideMark/>
          </w:tcPr>
          <w:p w14:paraId="31D418BF" w14:textId="7C439904" w:rsidR="001838A3" w:rsidRPr="001838A3" w:rsidRDefault="001838A3" w:rsidP="001838A3">
            <w:pPr>
              <w:spacing w:after="0" w:line="240" w:lineRule="auto"/>
              <w:contextualSpacing/>
              <w:jc w:val="center"/>
            </w:pPr>
            <w:r w:rsidRPr="001838A3">
              <w:t>Spatial discrimination can be difficult when multiple vibrators are placed closely</w:t>
            </w:r>
          </w:p>
        </w:tc>
        <w:tc>
          <w:tcPr>
            <w:tcW w:w="0" w:type="auto"/>
            <w:shd w:val="clear" w:color="auto" w:fill="auto"/>
            <w:tcMar>
              <w:top w:w="15" w:type="dxa"/>
              <w:left w:w="108" w:type="dxa"/>
              <w:bottom w:w="0" w:type="dxa"/>
              <w:right w:w="108" w:type="dxa"/>
            </w:tcMar>
            <w:vAlign w:val="center"/>
            <w:hideMark/>
          </w:tcPr>
          <w:p w14:paraId="30C620D1" w14:textId="77777777" w:rsidR="001838A3" w:rsidRPr="001838A3" w:rsidRDefault="001838A3" w:rsidP="001838A3">
            <w:pPr>
              <w:spacing w:after="0" w:line="240" w:lineRule="auto"/>
              <w:contextualSpacing/>
              <w:jc w:val="center"/>
            </w:pPr>
            <w:r w:rsidRPr="001838A3">
              <w:t>7 et al. (XXXX)</w:t>
            </w:r>
          </w:p>
        </w:tc>
      </w:tr>
      <w:tr w:rsidR="001838A3" w:rsidRPr="001838A3" w14:paraId="65D4FEF9" w14:textId="77777777" w:rsidTr="002349A8">
        <w:trPr>
          <w:trHeight w:val="992"/>
        </w:trPr>
        <w:tc>
          <w:tcPr>
            <w:tcW w:w="0" w:type="auto"/>
            <w:shd w:val="clear" w:color="auto" w:fill="auto"/>
            <w:tcMar>
              <w:top w:w="15" w:type="dxa"/>
              <w:left w:w="108" w:type="dxa"/>
              <w:bottom w:w="0" w:type="dxa"/>
              <w:right w:w="108" w:type="dxa"/>
            </w:tcMar>
            <w:vAlign w:val="center"/>
            <w:hideMark/>
          </w:tcPr>
          <w:p w14:paraId="79D26F5B" w14:textId="4852334D" w:rsidR="001838A3" w:rsidRPr="001838A3" w:rsidRDefault="001838A3" w:rsidP="001838A3">
            <w:pPr>
              <w:spacing w:after="0" w:line="240" w:lineRule="auto"/>
              <w:contextualSpacing/>
              <w:jc w:val="center"/>
            </w:pPr>
            <w:r w:rsidRPr="001838A3">
              <w:t>Vibrating motors</w:t>
            </w:r>
          </w:p>
        </w:tc>
        <w:tc>
          <w:tcPr>
            <w:tcW w:w="0" w:type="auto"/>
            <w:shd w:val="clear" w:color="auto" w:fill="auto"/>
            <w:tcMar>
              <w:top w:w="15" w:type="dxa"/>
              <w:left w:w="108" w:type="dxa"/>
              <w:bottom w:w="0" w:type="dxa"/>
              <w:right w:w="108" w:type="dxa"/>
            </w:tcMar>
            <w:vAlign w:val="center"/>
            <w:hideMark/>
          </w:tcPr>
          <w:p w14:paraId="1906E554" w14:textId="1486ECC3" w:rsidR="001838A3" w:rsidRPr="001838A3" w:rsidRDefault="001838A3" w:rsidP="001838A3">
            <w:pPr>
              <w:spacing w:after="0" w:line="240" w:lineRule="auto"/>
              <w:contextualSpacing/>
              <w:jc w:val="center"/>
            </w:pPr>
            <w:r w:rsidRPr="001838A3">
              <w:t>Compare vibrotactile event-cue feedback vs. amplitude-based feedback for grasp force control</w:t>
            </w:r>
          </w:p>
        </w:tc>
        <w:tc>
          <w:tcPr>
            <w:tcW w:w="0" w:type="auto"/>
            <w:shd w:val="clear" w:color="auto" w:fill="auto"/>
            <w:tcMar>
              <w:top w:w="15" w:type="dxa"/>
              <w:left w:w="108" w:type="dxa"/>
              <w:bottom w:w="0" w:type="dxa"/>
              <w:right w:w="108" w:type="dxa"/>
            </w:tcMar>
            <w:vAlign w:val="center"/>
            <w:hideMark/>
          </w:tcPr>
          <w:p w14:paraId="38989751" w14:textId="1735BBE0" w:rsidR="001838A3" w:rsidRPr="001838A3" w:rsidRDefault="001838A3" w:rsidP="001838A3">
            <w:pPr>
              <w:spacing w:after="0" w:line="240" w:lineRule="auto"/>
              <w:contextualSpacing/>
              <w:jc w:val="center"/>
            </w:pPr>
            <w:r w:rsidRPr="001838A3">
              <w:t>Feedback enhanced performance. Patients with more sever impairment preferred constant feedback while less affected patients preferred event-based feedback</w:t>
            </w:r>
          </w:p>
        </w:tc>
        <w:tc>
          <w:tcPr>
            <w:tcW w:w="0" w:type="auto"/>
            <w:shd w:val="clear" w:color="auto" w:fill="auto"/>
            <w:tcMar>
              <w:top w:w="15" w:type="dxa"/>
              <w:left w:w="108" w:type="dxa"/>
              <w:bottom w:w="0" w:type="dxa"/>
              <w:right w:w="108" w:type="dxa"/>
            </w:tcMar>
            <w:vAlign w:val="center"/>
            <w:hideMark/>
          </w:tcPr>
          <w:p w14:paraId="50F1C30F" w14:textId="77777777" w:rsidR="001838A3" w:rsidRPr="001838A3" w:rsidRDefault="001838A3" w:rsidP="001838A3">
            <w:pPr>
              <w:spacing w:after="0" w:line="240" w:lineRule="auto"/>
              <w:contextualSpacing/>
              <w:jc w:val="center"/>
            </w:pPr>
            <w:r w:rsidRPr="001838A3">
              <w:t>11 et al. (XXXX)</w:t>
            </w:r>
          </w:p>
        </w:tc>
      </w:tr>
      <w:tr w:rsidR="001838A3" w:rsidRPr="001838A3" w14:paraId="0E8BFB2E" w14:textId="77777777" w:rsidTr="002349A8">
        <w:trPr>
          <w:trHeight w:val="1208"/>
        </w:trPr>
        <w:tc>
          <w:tcPr>
            <w:tcW w:w="0" w:type="auto"/>
            <w:shd w:val="clear" w:color="auto" w:fill="auto"/>
            <w:tcMar>
              <w:top w:w="15" w:type="dxa"/>
              <w:left w:w="108" w:type="dxa"/>
              <w:bottom w:w="0" w:type="dxa"/>
              <w:right w:w="108" w:type="dxa"/>
            </w:tcMar>
            <w:vAlign w:val="center"/>
            <w:hideMark/>
          </w:tcPr>
          <w:p w14:paraId="37467F35" w14:textId="03753B59" w:rsidR="001838A3" w:rsidRPr="001838A3" w:rsidRDefault="001838A3" w:rsidP="001838A3">
            <w:pPr>
              <w:spacing w:after="0" w:line="240" w:lineRule="auto"/>
              <w:contextualSpacing/>
              <w:jc w:val="center"/>
            </w:pPr>
            <w:r w:rsidRPr="001838A3">
              <w:t>Vibrotactile feedback with vibration motors proportional to error</w:t>
            </w:r>
          </w:p>
        </w:tc>
        <w:tc>
          <w:tcPr>
            <w:tcW w:w="0" w:type="auto"/>
            <w:shd w:val="clear" w:color="auto" w:fill="auto"/>
            <w:tcMar>
              <w:top w:w="15" w:type="dxa"/>
              <w:left w:w="108" w:type="dxa"/>
              <w:bottom w:w="0" w:type="dxa"/>
              <w:right w:w="108" w:type="dxa"/>
            </w:tcMar>
            <w:vAlign w:val="center"/>
            <w:hideMark/>
          </w:tcPr>
          <w:p w14:paraId="268AEB8C" w14:textId="437276EF" w:rsidR="001838A3" w:rsidRPr="001838A3" w:rsidRDefault="001838A3" w:rsidP="001838A3">
            <w:pPr>
              <w:spacing w:after="0" w:line="240" w:lineRule="auto"/>
              <w:contextualSpacing/>
              <w:jc w:val="center"/>
            </w:pPr>
            <w:r w:rsidRPr="001838A3">
              <w:t>Use sensory feedback for motor learning (corrective feedback)</w:t>
            </w:r>
          </w:p>
        </w:tc>
        <w:tc>
          <w:tcPr>
            <w:tcW w:w="0" w:type="auto"/>
            <w:shd w:val="clear" w:color="auto" w:fill="auto"/>
            <w:tcMar>
              <w:top w:w="15" w:type="dxa"/>
              <w:left w:w="108" w:type="dxa"/>
              <w:bottom w:w="0" w:type="dxa"/>
              <w:right w:w="108" w:type="dxa"/>
            </w:tcMar>
            <w:vAlign w:val="center"/>
            <w:hideMark/>
          </w:tcPr>
          <w:p w14:paraId="3A7B24CA" w14:textId="77777777" w:rsidR="001838A3" w:rsidRPr="001838A3" w:rsidRDefault="001838A3" w:rsidP="001838A3">
            <w:pPr>
              <w:spacing w:after="0" w:line="240" w:lineRule="auto"/>
              <w:contextualSpacing/>
              <w:jc w:val="center"/>
            </w:pPr>
            <w:r w:rsidRPr="001838A3">
              <w:t>Immediate feedback is very important. Skin is most sensitive to frequencies around 250 Hz. Learning with feedback was more mentally demanding but it improved performance</w:t>
            </w:r>
          </w:p>
        </w:tc>
        <w:tc>
          <w:tcPr>
            <w:tcW w:w="0" w:type="auto"/>
            <w:shd w:val="clear" w:color="auto" w:fill="auto"/>
            <w:tcMar>
              <w:top w:w="15" w:type="dxa"/>
              <w:left w:w="108" w:type="dxa"/>
              <w:bottom w:w="0" w:type="dxa"/>
              <w:right w:w="108" w:type="dxa"/>
            </w:tcMar>
            <w:vAlign w:val="center"/>
            <w:hideMark/>
          </w:tcPr>
          <w:p w14:paraId="213F2570" w14:textId="77777777" w:rsidR="001838A3" w:rsidRPr="001838A3" w:rsidRDefault="001838A3" w:rsidP="001838A3">
            <w:pPr>
              <w:spacing w:after="0" w:line="240" w:lineRule="auto"/>
              <w:contextualSpacing/>
              <w:jc w:val="center"/>
            </w:pPr>
            <w:r w:rsidRPr="001838A3">
              <w:t>12 et al. (XXXX)</w:t>
            </w:r>
          </w:p>
        </w:tc>
      </w:tr>
      <w:tr w:rsidR="001838A3" w:rsidRPr="001838A3" w14:paraId="56503C64" w14:textId="77777777" w:rsidTr="002349A8">
        <w:trPr>
          <w:trHeight w:val="254"/>
        </w:trPr>
        <w:tc>
          <w:tcPr>
            <w:tcW w:w="0" w:type="auto"/>
            <w:shd w:val="clear" w:color="auto" w:fill="auto"/>
            <w:tcMar>
              <w:top w:w="15" w:type="dxa"/>
              <w:left w:w="108" w:type="dxa"/>
              <w:bottom w:w="0" w:type="dxa"/>
              <w:right w:w="108" w:type="dxa"/>
            </w:tcMar>
            <w:vAlign w:val="center"/>
            <w:hideMark/>
          </w:tcPr>
          <w:p w14:paraId="2B2FBDBF" w14:textId="1949921B" w:rsidR="001838A3" w:rsidRPr="001838A3" w:rsidRDefault="001838A3" w:rsidP="001838A3">
            <w:pPr>
              <w:spacing w:after="0" w:line="240" w:lineRule="auto"/>
              <w:contextualSpacing/>
              <w:jc w:val="center"/>
            </w:pPr>
            <w:r w:rsidRPr="001838A3">
              <w:t>Vibration motors</w:t>
            </w:r>
          </w:p>
        </w:tc>
        <w:tc>
          <w:tcPr>
            <w:tcW w:w="0" w:type="auto"/>
            <w:shd w:val="clear" w:color="auto" w:fill="auto"/>
            <w:tcMar>
              <w:top w:w="15" w:type="dxa"/>
              <w:left w:w="108" w:type="dxa"/>
              <w:bottom w:w="0" w:type="dxa"/>
              <w:right w:w="108" w:type="dxa"/>
            </w:tcMar>
            <w:vAlign w:val="center"/>
            <w:hideMark/>
          </w:tcPr>
          <w:p w14:paraId="618F1E67" w14:textId="77777777" w:rsidR="001838A3" w:rsidRPr="001838A3" w:rsidRDefault="001838A3" w:rsidP="001838A3">
            <w:pPr>
              <w:spacing w:after="0" w:line="240" w:lineRule="auto"/>
              <w:contextualSpacing/>
              <w:jc w:val="center"/>
            </w:pPr>
            <w:r w:rsidRPr="001838A3">
              <w:t>Evaluate the effectiveness of vibrotactile feedback in preventing slip</w:t>
            </w:r>
          </w:p>
        </w:tc>
        <w:tc>
          <w:tcPr>
            <w:tcW w:w="0" w:type="auto"/>
            <w:shd w:val="clear" w:color="auto" w:fill="auto"/>
            <w:tcMar>
              <w:top w:w="15" w:type="dxa"/>
              <w:left w:w="108" w:type="dxa"/>
              <w:bottom w:w="0" w:type="dxa"/>
              <w:right w:w="108" w:type="dxa"/>
            </w:tcMar>
            <w:vAlign w:val="center"/>
            <w:hideMark/>
          </w:tcPr>
          <w:p w14:paraId="4A8E4356" w14:textId="77777777" w:rsidR="001838A3" w:rsidRPr="001838A3" w:rsidRDefault="001838A3" w:rsidP="001838A3">
            <w:pPr>
              <w:spacing w:after="0" w:line="240" w:lineRule="auto"/>
              <w:contextualSpacing/>
              <w:jc w:val="center"/>
            </w:pPr>
            <w:r w:rsidRPr="001838A3">
              <w:t xml:space="preserve">Vibrotactile feedback was useful and necessary to prevent slip when visual feedback </w:t>
            </w:r>
            <w:proofErr w:type="gramStart"/>
            <w:r w:rsidRPr="001838A3">
              <w:t>isn’t</w:t>
            </w:r>
            <w:proofErr w:type="gramEnd"/>
            <w:r w:rsidRPr="001838A3">
              <w:t xml:space="preserve"> available</w:t>
            </w:r>
          </w:p>
        </w:tc>
        <w:tc>
          <w:tcPr>
            <w:tcW w:w="0" w:type="auto"/>
            <w:shd w:val="clear" w:color="auto" w:fill="auto"/>
            <w:tcMar>
              <w:top w:w="15" w:type="dxa"/>
              <w:left w:w="108" w:type="dxa"/>
              <w:bottom w:w="0" w:type="dxa"/>
              <w:right w:w="108" w:type="dxa"/>
            </w:tcMar>
            <w:vAlign w:val="center"/>
            <w:hideMark/>
          </w:tcPr>
          <w:p w14:paraId="4EBA25FD" w14:textId="77777777" w:rsidR="001838A3" w:rsidRPr="001838A3" w:rsidRDefault="001838A3" w:rsidP="001838A3">
            <w:pPr>
              <w:spacing w:after="0" w:line="240" w:lineRule="auto"/>
              <w:contextualSpacing/>
              <w:jc w:val="center"/>
            </w:pPr>
            <w:r w:rsidRPr="001838A3">
              <w:t>13 et al. (XXXX)</w:t>
            </w:r>
          </w:p>
        </w:tc>
      </w:tr>
      <w:tr w:rsidR="001838A3" w:rsidRPr="001838A3" w14:paraId="1F98734A" w14:textId="77777777" w:rsidTr="002349A8">
        <w:trPr>
          <w:trHeight w:val="62"/>
        </w:trPr>
        <w:tc>
          <w:tcPr>
            <w:tcW w:w="0" w:type="auto"/>
            <w:shd w:val="clear" w:color="auto" w:fill="auto"/>
            <w:tcMar>
              <w:top w:w="15" w:type="dxa"/>
              <w:left w:w="108" w:type="dxa"/>
              <w:bottom w:w="0" w:type="dxa"/>
              <w:right w:w="108" w:type="dxa"/>
            </w:tcMar>
            <w:vAlign w:val="center"/>
            <w:hideMark/>
          </w:tcPr>
          <w:p w14:paraId="5F29AE3B" w14:textId="77777777" w:rsidR="001838A3" w:rsidRPr="001838A3" w:rsidRDefault="001838A3" w:rsidP="001838A3">
            <w:pPr>
              <w:spacing w:after="0" w:line="240" w:lineRule="auto"/>
              <w:contextualSpacing/>
              <w:jc w:val="center"/>
            </w:pPr>
            <w:r w:rsidRPr="001838A3">
              <w:t>Vibrating motors</w:t>
            </w:r>
          </w:p>
        </w:tc>
        <w:tc>
          <w:tcPr>
            <w:tcW w:w="0" w:type="auto"/>
            <w:shd w:val="clear" w:color="auto" w:fill="auto"/>
            <w:tcMar>
              <w:top w:w="15" w:type="dxa"/>
              <w:left w:w="108" w:type="dxa"/>
              <w:bottom w:w="0" w:type="dxa"/>
              <w:right w:w="108" w:type="dxa"/>
            </w:tcMar>
            <w:vAlign w:val="center"/>
            <w:hideMark/>
          </w:tcPr>
          <w:p w14:paraId="5D0DE878" w14:textId="77777777" w:rsidR="001838A3" w:rsidRPr="001838A3" w:rsidRDefault="001838A3" w:rsidP="001838A3">
            <w:pPr>
              <w:spacing w:after="0" w:line="240" w:lineRule="auto"/>
              <w:contextualSpacing/>
              <w:jc w:val="center"/>
            </w:pPr>
            <w:r w:rsidRPr="001838A3">
              <w:t>Provide force and proprioceptive feedback to control a cable driven gripper</w:t>
            </w:r>
          </w:p>
        </w:tc>
        <w:tc>
          <w:tcPr>
            <w:tcW w:w="0" w:type="auto"/>
            <w:shd w:val="clear" w:color="auto" w:fill="auto"/>
            <w:tcMar>
              <w:top w:w="15" w:type="dxa"/>
              <w:left w:w="108" w:type="dxa"/>
              <w:bottom w:w="0" w:type="dxa"/>
              <w:right w:w="108" w:type="dxa"/>
            </w:tcMar>
            <w:vAlign w:val="center"/>
            <w:hideMark/>
          </w:tcPr>
          <w:p w14:paraId="799C3807" w14:textId="3676E323" w:rsidR="001838A3" w:rsidRPr="001838A3" w:rsidRDefault="001838A3" w:rsidP="001838A3">
            <w:pPr>
              <w:spacing w:after="0" w:line="240" w:lineRule="auto"/>
              <w:contextualSpacing/>
              <w:jc w:val="center"/>
            </w:pPr>
            <w:r w:rsidRPr="001838A3">
              <w:t>Feedback allowed subject to perceive stiffness and control the gripper without visual feedback</w:t>
            </w:r>
          </w:p>
        </w:tc>
        <w:tc>
          <w:tcPr>
            <w:tcW w:w="0" w:type="auto"/>
            <w:shd w:val="clear" w:color="auto" w:fill="auto"/>
            <w:tcMar>
              <w:top w:w="15" w:type="dxa"/>
              <w:left w:w="108" w:type="dxa"/>
              <w:bottom w:w="0" w:type="dxa"/>
              <w:right w:w="108" w:type="dxa"/>
            </w:tcMar>
            <w:vAlign w:val="center"/>
            <w:hideMark/>
          </w:tcPr>
          <w:p w14:paraId="791E6F15" w14:textId="77777777" w:rsidR="001838A3" w:rsidRPr="001838A3" w:rsidRDefault="001838A3" w:rsidP="001838A3">
            <w:pPr>
              <w:spacing w:after="0" w:line="240" w:lineRule="auto"/>
              <w:contextualSpacing/>
              <w:jc w:val="center"/>
            </w:pPr>
            <w:r w:rsidRPr="001838A3">
              <w:t>J. Lee et al. (XXXX)</w:t>
            </w:r>
          </w:p>
        </w:tc>
      </w:tr>
    </w:tbl>
    <w:p w14:paraId="225FDBD3" w14:textId="62B95391" w:rsidR="00AA3430" w:rsidRDefault="00AA3430" w:rsidP="001838A3">
      <w:pPr>
        <w:spacing w:after="0" w:line="240" w:lineRule="auto"/>
        <w:contextualSpacing/>
      </w:pPr>
    </w:p>
    <w:p w14:paraId="73AB3F02" w14:textId="77777777" w:rsidR="00AA3430" w:rsidRDefault="00AA3430">
      <w:r>
        <w:br w:type="page"/>
      </w:r>
    </w:p>
    <w:p w14:paraId="2732C2B8" w14:textId="77777777" w:rsidR="0056100A" w:rsidRDefault="0056100A" w:rsidP="00861C12">
      <w:pPr>
        <w:spacing w:after="0" w:line="240" w:lineRule="auto"/>
        <w:contextualSpacing/>
        <w:jc w:val="center"/>
      </w:pPr>
    </w:p>
    <w:p w14:paraId="6FC2B9AC" w14:textId="75B37ED2" w:rsidR="00AA3430" w:rsidRDefault="00AA3430" w:rsidP="00AA3430">
      <w:pPr>
        <w:spacing w:after="0" w:line="240" w:lineRule="auto"/>
        <w:contextualSpacing/>
      </w:pPr>
      <w:r w:rsidRPr="00AA3430">
        <w:rPr>
          <w:b/>
          <w:bCs/>
        </w:rPr>
        <w:t xml:space="preserve">Table 4. Summary of normal </w:t>
      </w:r>
      <w:proofErr w:type="spellStart"/>
      <w:r w:rsidRPr="00AA3430">
        <w:rPr>
          <w:b/>
          <w:bCs/>
        </w:rPr>
        <w:t>mechanotactile</w:t>
      </w:r>
      <w:proofErr w:type="spellEnd"/>
      <w:r w:rsidRPr="00AA3430">
        <w:rPr>
          <w:b/>
          <w:bCs/>
        </w:rPr>
        <w:t xml:space="preserve"> feedback in literature.</w:t>
      </w:r>
      <w:r w:rsidRPr="00AA3430">
        <w:t xml:space="preserve"> </w:t>
      </w:r>
    </w:p>
    <w:p w14:paraId="021542B1" w14:textId="77777777" w:rsidR="00AA3430" w:rsidRDefault="00AA3430" w:rsidP="00AA3430">
      <w:pPr>
        <w:spacing w:after="0" w:line="240" w:lineRule="auto"/>
        <w:contextualSpacing/>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58"/>
        <w:gridCol w:w="2302"/>
        <w:gridCol w:w="2795"/>
        <w:gridCol w:w="1205"/>
      </w:tblGrid>
      <w:tr w:rsidR="001838A3" w:rsidRPr="001838A3" w14:paraId="5FDD118D" w14:textId="77777777" w:rsidTr="002349A8">
        <w:trPr>
          <w:trHeight w:val="62"/>
          <w:jc w:val="center"/>
        </w:trPr>
        <w:tc>
          <w:tcPr>
            <w:tcW w:w="0" w:type="auto"/>
            <w:gridSpan w:val="4"/>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B769920" w14:textId="77777777" w:rsidR="001838A3" w:rsidRPr="001838A3" w:rsidRDefault="001838A3" w:rsidP="001838A3">
            <w:pPr>
              <w:spacing w:after="0" w:line="240" w:lineRule="auto"/>
              <w:contextualSpacing/>
              <w:jc w:val="center"/>
              <w:rPr>
                <w:sz w:val="20"/>
                <w:szCs w:val="20"/>
              </w:rPr>
            </w:pPr>
            <w:r w:rsidRPr="001838A3">
              <w:rPr>
                <w:b/>
                <w:bCs/>
                <w:sz w:val="20"/>
                <w:szCs w:val="20"/>
              </w:rPr>
              <w:t xml:space="preserve">Normal </w:t>
            </w:r>
            <w:proofErr w:type="spellStart"/>
            <w:r w:rsidRPr="001838A3">
              <w:rPr>
                <w:b/>
                <w:bCs/>
                <w:sz w:val="20"/>
                <w:szCs w:val="20"/>
              </w:rPr>
              <w:t>Mechanotactile</w:t>
            </w:r>
            <w:proofErr w:type="spellEnd"/>
            <w:r w:rsidRPr="001838A3">
              <w:rPr>
                <w:b/>
                <w:bCs/>
                <w:sz w:val="20"/>
                <w:szCs w:val="20"/>
              </w:rPr>
              <w:t xml:space="preserve"> Feedback</w:t>
            </w:r>
          </w:p>
        </w:tc>
      </w:tr>
      <w:tr w:rsidR="002349A8" w:rsidRPr="001838A3" w14:paraId="1DE1C642" w14:textId="77777777" w:rsidTr="002349A8">
        <w:trPr>
          <w:trHeight w:val="11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EF73F84" w14:textId="6DA767A6" w:rsidR="001838A3" w:rsidRPr="001838A3" w:rsidRDefault="001838A3" w:rsidP="001838A3">
            <w:pPr>
              <w:spacing w:after="0" w:line="240" w:lineRule="auto"/>
              <w:contextualSpacing/>
              <w:jc w:val="center"/>
              <w:rPr>
                <w:sz w:val="20"/>
                <w:szCs w:val="20"/>
              </w:rPr>
            </w:pPr>
            <w:r w:rsidRPr="001838A3">
              <w:rPr>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E4C7702" w14:textId="4A404058" w:rsidR="001838A3" w:rsidRPr="001838A3" w:rsidRDefault="001838A3" w:rsidP="001838A3">
            <w:pPr>
              <w:spacing w:after="0" w:line="240" w:lineRule="auto"/>
              <w:contextualSpacing/>
              <w:jc w:val="center"/>
              <w:rPr>
                <w:sz w:val="20"/>
                <w:szCs w:val="20"/>
              </w:rPr>
            </w:pPr>
            <w:r w:rsidRPr="001838A3">
              <w:rPr>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7E4937" w14:textId="77777777" w:rsidR="001838A3" w:rsidRPr="001838A3" w:rsidRDefault="001838A3" w:rsidP="001838A3">
            <w:pPr>
              <w:spacing w:after="0" w:line="240" w:lineRule="auto"/>
              <w:contextualSpacing/>
              <w:jc w:val="center"/>
              <w:rPr>
                <w:sz w:val="20"/>
                <w:szCs w:val="20"/>
              </w:rPr>
            </w:pPr>
            <w:r w:rsidRPr="001838A3">
              <w:rPr>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5CB9360" w14:textId="1DF13F52" w:rsidR="001838A3" w:rsidRPr="001838A3" w:rsidRDefault="001838A3" w:rsidP="001838A3">
            <w:pPr>
              <w:spacing w:after="0" w:line="240" w:lineRule="auto"/>
              <w:contextualSpacing/>
              <w:jc w:val="center"/>
              <w:rPr>
                <w:sz w:val="20"/>
                <w:szCs w:val="20"/>
              </w:rPr>
            </w:pPr>
            <w:r w:rsidRPr="001838A3">
              <w:rPr>
                <w:b/>
                <w:bCs/>
                <w:sz w:val="20"/>
                <w:szCs w:val="20"/>
              </w:rPr>
              <w:t>Reference</w:t>
            </w:r>
          </w:p>
        </w:tc>
      </w:tr>
      <w:tr w:rsidR="001838A3" w:rsidRPr="001838A3" w14:paraId="35903913" w14:textId="77777777" w:rsidTr="002349A8">
        <w:trPr>
          <w:trHeight w:val="848"/>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97F9988" w14:textId="4B16EDFA" w:rsidR="001838A3" w:rsidRPr="001838A3" w:rsidRDefault="001838A3" w:rsidP="001838A3">
            <w:pPr>
              <w:spacing w:after="0" w:line="240" w:lineRule="auto"/>
              <w:contextualSpacing/>
              <w:jc w:val="center"/>
              <w:rPr>
                <w:sz w:val="20"/>
                <w:szCs w:val="20"/>
              </w:rPr>
            </w:pPr>
            <w:r w:rsidRPr="001838A3">
              <w:rPr>
                <w:sz w:val="20"/>
                <w:szCs w:val="20"/>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2F31E228" w14:textId="77777777" w:rsidR="001838A3" w:rsidRPr="001838A3" w:rsidRDefault="001838A3" w:rsidP="001838A3">
            <w:pPr>
              <w:spacing w:after="0" w:line="240" w:lineRule="auto"/>
              <w:contextualSpacing/>
              <w:jc w:val="center"/>
              <w:rPr>
                <w:sz w:val="20"/>
                <w:szCs w:val="20"/>
              </w:rPr>
            </w:pPr>
            <w:r w:rsidRPr="001838A3">
              <w:rPr>
                <w:sz w:val="20"/>
                <w:szCs w:val="20"/>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27BDD3CD" w14:textId="49B46AB5" w:rsidR="001838A3" w:rsidRPr="001838A3" w:rsidRDefault="001838A3" w:rsidP="001838A3">
            <w:pPr>
              <w:spacing w:after="0" w:line="240" w:lineRule="auto"/>
              <w:contextualSpacing/>
              <w:jc w:val="center"/>
              <w:rPr>
                <w:sz w:val="20"/>
                <w:szCs w:val="20"/>
              </w:rPr>
            </w:pPr>
            <w:r w:rsidRPr="001838A3">
              <w:rPr>
                <w:sz w:val="20"/>
                <w:szCs w:val="20"/>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732CF3" w14:textId="77777777" w:rsidR="001838A3" w:rsidRPr="001838A3" w:rsidRDefault="001838A3" w:rsidP="001838A3">
            <w:pPr>
              <w:spacing w:after="0" w:line="240" w:lineRule="auto"/>
              <w:contextualSpacing/>
              <w:jc w:val="center"/>
              <w:rPr>
                <w:sz w:val="20"/>
                <w:szCs w:val="20"/>
              </w:rPr>
            </w:pPr>
            <w:r w:rsidRPr="001838A3">
              <w:rPr>
                <w:sz w:val="20"/>
                <w:szCs w:val="20"/>
              </w:rPr>
              <w:t>1 et al. (XXXX)</w:t>
            </w:r>
          </w:p>
        </w:tc>
      </w:tr>
      <w:tr w:rsidR="001838A3" w:rsidRPr="001838A3" w14:paraId="6E1B3176" w14:textId="77777777" w:rsidTr="002349A8">
        <w:trPr>
          <w:trHeight w:val="794"/>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EA5CB9" w14:textId="296E8842" w:rsidR="001838A3" w:rsidRPr="001838A3" w:rsidRDefault="001838A3" w:rsidP="001838A3">
            <w:pPr>
              <w:spacing w:after="0" w:line="240" w:lineRule="auto"/>
              <w:contextualSpacing/>
              <w:jc w:val="center"/>
              <w:rPr>
                <w:sz w:val="20"/>
                <w:szCs w:val="20"/>
              </w:rPr>
            </w:pPr>
            <w:r w:rsidRPr="001838A3">
              <w:rPr>
                <w:sz w:val="20"/>
                <w:szCs w:val="20"/>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1F428B5" w14:textId="77777777" w:rsidR="001838A3" w:rsidRPr="001838A3" w:rsidRDefault="001838A3" w:rsidP="001838A3">
            <w:pPr>
              <w:spacing w:after="0" w:line="240" w:lineRule="auto"/>
              <w:contextualSpacing/>
              <w:jc w:val="center"/>
              <w:rPr>
                <w:sz w:val="20"/>
                <w:szCs w:val="20"/>
              </w:rPr>
            </w:pPr>
            <w:r w:rsidRPr="001838A3">
              <w:rPr>
                <w:sz w:val="20"/>
                <w:szCs w:val="20"/>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ECA7934" w14:textId="77777777" w:rsidR="001838A3" w:rsidRPr="001838A3" w:rsidRDefault="001838A3" w:rsidP="001838A3">
            <w:pPr>
              <w:spacing w:after="0" w:line="240" w:lineRule="auto"/>
              <w:contextualSpacing/>
              <w:jc w:val="center"/>
              <w:rPr>
                <w:sz w:val="20"/>
                <w:szCs w:val="20"/>
              </w:rPr>
            </w:pPr>
            <w:r w:rsidRPr="001838A3">
              <w:rPr>
                <w:sz w:val="20"/>
                <w:szCs w:val="20"/>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8988460" w14:textId="77777777" w:rsidR="001838A3" w:rsidRPr="001838A3" w:rsidRDefault="001838A3" w:rsidP="001838A3">
            <w:pPr>
              <w:spacing w:after="0" w:line="240" w:lineRule="auto"/>
              <w:contextualSpacing/>
              <w:jc w:val="center"/>
              <w:rPr>
                <w:sz w:val="20"/>
                <w:szCs w:val="20"/>
              </w:rPr>
            </w:pPr>
            <w:r w:rsidRPr="001838A3">
              <w:rPr>
                <w:sz w:val="20"/>
                <w:szCs w:val="20"/>
              </w:rPr>
              <w:t>3 et al. (XXXX)</w:t>
            </w:r>
          </w:p>
        </w:tc>
      </w:tr>
      <w:tr w:rsidR="001838A3" w:rsidRPr="001838A3" w14:paraId="2BAF0F7D" w14:textId="77777777" w:rsidTr="002349A8">
        <w:trPr>
          <w:trHeight w:val="911"/>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4456CDC" w14:textId="77777777" w:rsidR="001838A3" w:rsidRPr="001838A3" w:rsidRDefault="001838A3" w:rsidP="001838A3">
            <w:pPr>
              <w:spacing w:after="0" w:line="240" w:lineRule="auto"/>
              <w:contextualSpacing/>
              <w:jc w:val="center"/>
              <w:rPr>
                <w:sz w:val="20"/>
                <w:szCs w:val="20"/>
              </w:rPr>
            </w:pPr>
            <w:r w:rsidRPr="001838A3">
              <w:rPr>
                <w:sz w:val="20"/>
                <w:szCs w:val="20"/>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66E0A78" w14:textId="77777777" w:rsidR="001838A3" w:rsidRPr="001838A3" w:rsidRDefault="001838A3" w:rsidP="001838A3">
            <w:pPr>
              <w:spacing w:after="0" w:line="240" w:lineRule="auto"/>
              <w:contextualSpacing/>
              <w:jc w:val="center"/>
              <w:rPr>
                <w:sz w:val="20"/>
                <w:szCs w:val="20"/>
              </w:rPr>
            </w:pPr>
            <w:r w:rsidRPr="001838A3">
              <w:rPr>
                <w:sz w:val="20"/>
                <w:szCs w:val="20"/>
              </w:rPr>
              <w:t xml:space="preserve">Study the perception of vibrotactile and </w:t>
            </w:r>
            <w:proofErr w:type="spellStart"/>
            <w:r w:rsidRPr="001838A3">
              <w:rPr>
                <w:sz w:val="20"/>
                <w:szCs w:val="20"/>
              </w:rPr>
              <w:t>mechanotactile</w:t>
            </w:r>
            <w:proofErr w:type="spellEnd"/>
            <w:r w:rsidRPr="001838A3">
              <w:rPr>
                <w:sz w:val="20"/>
                <w:szCs w:val="20"/>
              </w:rPr>
              <w:t xml:space="preserv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6944934" w14:textId="77777777" w:rsidR="001838A3" w:rsidRPr="001838A3" w:rsidRDefault="001838A3" w:rsidP="001838A3">
            <w:pPr>
              <w:spacing w:after="0" w:line="240" w:lineRule="auto"/>
              <w:contextualSpacing/>
              <w:jc w:val="center"/>
              <w:rPr>
                <w:sz w:val="20"/>
                <w:szCs w:val="20"/>
              </w:rPr>
            </w:pPr>
            <w:r w:rsidRPr="001838A3">
              <w:rPr>
                <w:sz w:val="20"/>
                <w:szCs w:val="20"/>
              </w:rPr>
              <w:t xml:space="preserve">Spatial discrimination was better with </w:t>
            </w:r>
            <w:proofErr w:type="spellStart"/>
            <w:r w:rsidRPr="001838A3">
              <w:rPr>
                <w:sz w:val="20"/>
                <w:szCs w:val="20"/>
              </w:rPr>
              <w:t>mechanotactile</w:t>
            </w:r>
            <w:proofErr w:type="spellEnd"/>
            <w:r w:rsidRPr="001838A3">
              <w:rPr>
                <w:sz w:val="20"/>
                <w:szCs w:val="20"/>
              </w:rPr>
              <w:t xml:space="preserve"> feedback. </w:t>
            </w:r>
            <w:proofErr w:type="spellStart"/>
            <w:r w:rsidRPr="001838A3">
              <w:rPr>
                <w:sz w:val="20"/>
                <w:szCs w:val="20"/>
              </w:rPr>
              <w:t>Mechanotactile</w:t>
            </w:r>
            <w:proofErr w:type="spellEnd"/>
            <w:r w:rsidRPr="001838A3">
              <w:rPr>
                <w:sz w:val="20"/>
                <w:szCs w:val="20"/>
              </w:rPr>
              <w:t xml:space="preserv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1C91ECA" w14:textId="77777777" w:rsidR="001838A3" w:rsidRPr="001838A3" w:rsidRDefault="001838A3" w:rsidP="001838A3">
            <w:pPr>
              <w:spacing w:after="0" w:line="240" w:lineRule="auto"/>
              <w:contextualSpacing/>
              <w:jc w:val="center"/>
              <w:rPr>
                <w:sz w:val="20"/>
                <w:szCs w:val="20"/>
              </w:rPr>
            </w:pPr>
            <w:r w:rsidRPr="001838A3">
              <w:rPr>
                <w:sz w:val="20"/>
                <w:szCs w:val="20"/>
              </w:rPr>
              <w:t>7 et al. (XXXX)</w:t>
            </w:r>
          </w:p>
        </w:tc>
      </w:tr>
      <w:tr w:rsidR="001838A3" w:rsidRPr="001838A3" w14:paraId="773E48BC" w14:textId="77777777" w:rsidTr="002349A8">
        <w:trPr>
          <w:trHeight w:val="24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5F1FBA9" w14:textId="77777777" w:rsidR="001838A3" w:rsidRPr="001838A3" w:rsidRDefault="001838A3" w:rsidP="001838A3">
            <w:pPr>
              <w:spacing w:after="0" w:line="240" w:lineRule="auto"/>
              <w:contextualSpacing/>
              <w:jc w:val="center"/>
              <w:rPr>
                <w:sz w:val="20"/>
                <w:szCs w:val="20"/>
              </w:rPr>
            </w:pPr>
            <w:r w:rsidRPr="001838A3">
              <w:rPr>
                <w:sz w:val="20"/>
                <w:szCs w:val="20"/>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5066A6" w14:textId="77777777" w:rsidR="001838A3" w:rsidRPr="001838A3" w:rsidRDefault="001838A3" w:rsidP="001838A3">
            <w:pPr>
              <w:spacing w:after="0" w:line="240" w:lineRule="auto"/>
              <w:contextualSpacing/>
              <w:jc w:val="center"/>
              <w:rPr>
                <w:sz w:val="20"/>
                <w:szCs w:val="20"/>
              </w:rPr>
            </w:pPr>
            <w:r w:rsidRPr="001838A3">
              <w:rPr>
                <w:sz w:val="20"/>
                <w:szCs w:val="20"/>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A7EC9A5" w14:textId="77777777" w:rsidR="001838A3" w:rsidRPr="001838A3" w:rsidRDefault="001838A3" w:rsidP="001838A3">
            <w:pPr>
              <w:spacing w:after="0" w:line="240" w:lineRule="auto"/>
              <w:contextualSpacing/>
              <w:jc w:val="center"/>
              <w:rPr>
                <w:sz w:val="20"/>
                <w:szCs w:val="20"/>
              </w:rPr>
            </w:pPr>
            <w:r w:rsidRPr="001838A3">
              <w:rPr>
                <w:sz w:val="20"/>
                <w:szCs w:val="20"/>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D0A8286" w14:textId="77777777" w:rsidR="001838A3" w:rsidRPr="001838A3" w:rsidRDefault="001838A3" w:rsidP="001838A3">
            <w:pPr>
              <w:spacing w:after="0" w:line="240" w:lineRule="auto"/>
              <w:contextualSpacing/>
              <w:jc w:val="center"/>
              <w:rPr>
                <w:sz w:val="20"/>
                <w:szCs w:val="20"/>
              </w:rPr>
            </w:pPr>
            <w:r w:rsidRPr="001838A3">
              <w:rPr>
                <w:sz w:val="20"/>
                <w:szCs w:val="20"/>
              </w:rPr>
              <w:t>14 et al. (XXXX)</w:t>
            </w:r>
          </w:p>
        </w:tc>
      </w:tr>
      <w:tr w:rsidR="001838A3" w:rsidRPr="001838A3" w14:paraId="52D385E7" w14:textId="77777777" w:rsidTr="002349A8">
        <w:trPr>
          <w:trHeight w:val="62"/>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B795061" w14:textId="106E120A" w:rsidR="001838A3" w:rsidRPr="001838A3" w:rsidRDefault="001838A3" w:rsidP="001838A3">
            <w:pPr>
              <w:spacing w:after="0" w:line="240" w:lineRule="auto"/>
              <w:contextualSpacing/>
              <w:jc w:val="center"/>
              <w:rPr>
                <w:sz w:val="20"/>
                <w:szCs w:val="20"/>
              </w:rPr>
            </w:pPr>
            <w:r w:rsidRPr="001838A3">
              <w:rPr>
                <w:sz w:val="20"/>
                <w:szCs w:val="20"/>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0D6B48" w14:textId="69B6B6BD" w:rsidR="001838A3" w:rsidRPr="001838A3" w:rsidRDefault="001838A3" w:rsidP="001838A3">
            <w:pPr>
              <w:spacing w:after="0" w:line="240" w:lineRule="auto"/>
              <w:contextualSpacing/>
              <w:jc w:val="center"/>
              <w:rPr>
                <w:sz w:val="20"/>
                <w:szCs w:val="20"/>
              </w:rPr>
            </w:pPr>
            <w:r w:rsidRPr="001838A3">
              <w:rPr>
                <w:sz w:val="20"/>
                <w:szCs w:val="20"/>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5D9A563" w14:textId="77777777" w:rsidR="001838A3" w:rsidRPr="001838A3" w:rsidRDefault="001838A3" w:rsidP="001838A3">
            <w:pPr>
              <w:spacing w:after="0" w:line="240" w:lineRule="auto"/>
              <w:contextualSpacing/>
              <w:jc w:val="center"/>
              <w:rPr>
                <w:sz w:val="20"/>
                <w:szCs w:val="20"/>
              </w:rPr>
            </w:pPr>
            <w:r w:rsidRPr="001838A3">
              <w:rPr>
                <w:sz w:val="20"/>
                <w:szCs w:val="20"/>
              </w:rPr>
              <w:t xml:space="preserve">Minimum detectable pouch size is 124 </w:t>
            </w:r>
            <w:proofErr w:type="gramStart"/>
            <w:r w:rsidRPr="001838A3">
              <w:rPr>
                <w:sz w:val="20"/>
                <w:szCs w:val="20"/>
              </w:rPr>
              <w:t>um</w:t>
            </w:r>
            <w:proofErr w:type="gramEnd"/>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9AAA6F2" w14:textId="77777777" w:rsidR="001838A3" w:rsidRPr="001838A3" w:rsidRDefault="001838A3" w:rsidP="001838A3">
            <w:pPr>
              <w:spacing w:after="0" w:line="240" w:lineRule="auto"/>
              <w:contextualSpacing/>
              <w:jc w:val="center"/>
              <w:rPr>
                <w:sz w:val="20"/>
                <w:szCs w:val="20"/>
              </w:rPr>
            </w:pPr>
            <w:r w:rsidRPr="001838A3">
              <w:rPr>
                <w:sz w:val="20"/>
                <w:szCs w:val="20"/>
              </w:rPr>
              <w:t>5 et al. (XXXX)</w:t>
            </w:r>
          </w:p>
        </w:tc>
      </w:tr>
      <w:tr w:rsidR="001838A3" w:rsidRPr="001838A3" w14:paraId="3FD288F9" w14:textId="77777777" w:rsidTr="002349A8">
        <w:trPr>
          <w:trHeight w:val="62"/>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7C4CFA7" w14:textId="77777777" w:rsidR="001838A3" w:rsidRPr="001838A3" w:rsidRDefault="001838A3" w:rsidP="001838A3">
            <w:pPr>
              <w:spacing w:after="0" w:line="240" w:lineRule="auto"/>
              <w:contextualSpacing/>
              <w:jc w:val="center"/>
              <w:rPr>
                <w:sz w:val="20"/>
                <w:szCs w:val="20"/>
              </w:rPr>
            </w:pPr>
            <w:r w:rsidRPr="001838A3">
              <w:rPr>
                <w:sz w:val="20"/>
                <w:szCs w:val="20"/>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45F003F" w14:textId="77777777" w:rsidR="001838A3" w:rsidRPr="001838A3" w:rsidRDefault="001838A3" w:rsidP="001838A3">
            <w:pPr>
              <w:spacing w:after="0" w:line="240" w:lineRule="auto"/>
              <w:contextualSpacing/>
              <w:jc w:val="center"/>
              <w:rPr>
                <w:sz w:val="20"/>
                <w:szCs w:val="20"/>
              </w:rPr>
            </w:pPr>
            <w:r w:rsidRPr="001838A3">
              <w:rPr>
                <w:sz w:val="20"/>
                <w:szCs w:val="20"/>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B997522" w14:textId="77777777" w:rsidR="001838A3" w:rsidRPr="001838A3" w:rsidRDefault="001838A3" w:rsidP="001838A3">
            <w:pPr>
              <w:spacing w:after="0" w:line="240" w:lineRule="auto"/>
              <w:contextualSpacing/>
              <w:jc w:val="center"/>
              <w:rPr>
                <w:sz w:val="20"/>
                <w:szCs w:val="20"/>
              </w:rPr>
            </w:pPr>
            <w:r w:rsidRPr="001838A3">
              <w:rPr>
                <w:sz w:val="20"/>
                <w:szCs w:val="20"/>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92F8A1E" w14:textId="77777777" w:rsidR="001838A3" w:rsidRPr="001838A3" w:rsidRDefault="001838A3" w:rsidP="001838A3">
            <w:pPr>
              <w:spacing w:after="0" w:line="240" w:lineRule="auto"/>
              <w:contextualSpacing/>
              <w:jc w:val="center"/>
              <w:rPr>
                <w:sz w:val="20"/>
                <w:szCs w:val="20"/>
              </w:rPr>
            </w:pPr>
            <w:r w:rsidRPr="001838A3">
              <w:rPr>
                <w:sz w:val="20"/>
                <w:szCs w:val="20"/>
              </w:rPr>
              <w:t xml:space="preserve">E. </w:t>
            </w:r>
            <w:proofErr w:type="spellStart"/>
            <w:r w:rsidRPr="001838A3">
              <w:rPr>
                <w:sz w:val="20"/>
                <w:szCs w:val="20"/>
              </w:rPr>
              <w:t>Yound</w:t>
            </w:r>
            <w:proofErr w:type="spellEnd"/>
            <w:r w:rsidRPr="001838A3">
              <w:rPr>
                <w:sz w:val="20"/>
                <w:szCs w:val="20"/>
              </w:rPr>
              <w:t xml:space="preserve"> et al. (XXXX)</w:t>
            </w:r>
          </w:p>
        </w:tc>
      </w:tr>
      <w:tr w:rsidR="001838A3" w:rsidRPr="001838A3" w14:paraId="2ABBCA05" w14:textId="77777777" w:rsidTr="002349A8">
        <w:trPr>
          <w:trHeight w:val="62"/>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ADD9DC3" w14:textId="77777777" w:rsidR="001838A3" w:rsidRPr="001838A3" w:rsidRDefault="001838A3" w:rsidP="001838A3">
            <w:pPr>
              <w:spacing w:after="0" w:line="240" w:lineRule="auto"/>
              <w:contextualSpacing/>
              <w:jc w:val="center"/>
              <w:rPr>
                <w:sz w:val="20"/>
                <w:szCs w:val="20"/>
              </w:rPr>
            </w:pPr>
            <w:r w:rsidRPr="001838A3">
              <w:rPr>
                <w:sz w:val="20"/>
                <w:szCs w:val="20"/>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2FA0B7E" w14:textId="77777777" w:rsidR="001838A3" w:rsidRPr="001838A3" w:rsidRDefault="001838A3" w:rsidP="001838A3">
            <w:pPr>
              <w:spacing w:after="0" w:line="240" w:lineRule="auto"/>
              <w:contextualSpacing/>
              <w:jc w:val="center"/>
              <w:rPr>
                <w:sz w:val="20"/>
                <w:szCs w:val="20"/>
              </w:rPr>
            </w:pPr>
            <w:r w:rsidRPr="001838A3">
              <w:rPr>
                <w:sz w:val="20"/>
                <w:szCs w:val="20"/>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D97CFD0" w14:textId="77777777" w:rsidR="001838A3" w:rsidRPr="001838A3" w:rsidRDefault="001838A3" w:rsidP="001838A3">
            <w:pPr>
              <w:spacing w:after="0" w:line="240" w:lineRule="auto"/>
              <w:contextualSpacing/>
              <w:jc w:val="center"/>
              <w:rPr>
                <w:sz w:val="20"/>
                <w:szCs w:val="20"/>
              </w:rPr>
            </w:pPr>
            <w:r w:rsidRPr="001838A3">
              <w:rPr>
                <w:sz w:val="20"/>
                <w:szCs w:val="20"/>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40C6642" w14:textId="77777777" w:rsidR="001838A3" w:rsidRPr="001838A3" w:rsidRDefault="001838A3" w:rsidP="001838A3">
            <w:pPr>
              <w:spacing w:after="0" w:line="240" w:lineRule="auto"/>
              <w:contextualSpacing/>
              <w:jc w:val="center"/>
              <w:rPr>
                <w:sz w:val="20"/>
                <w:szCs w:val="20"/>
              </w:rPr>
            </w:pPr>
            <w:r w:rsidRPr="001838A3">
              <w:rPr>
                <w:sz w:val="20"/>
                <w:szCs w:val="20"/>
              </w:rPr>
              <w:t xml:space="preserve">M. </w:t>
            </w:r>
            <w:proofErr w:type="spellStart"/>
            <w:r w:rsidRPr="001838A3">
              <w:rPr>
                <w:sz w:val="20"/>
                <w:szCs w:val="20"/>
              </w:rPr>
              <w:t>Raitor</w:t>
            </w:r>
            <w:proofErr w:type="spellEnd"/>
            <w:r w:rsidRPr="001838A3">
              <w:rPr>
                <w:sz w:val="20"/>
                <w:szCs w:val="20"/>
              </w:rPr>
              <w:t xml:space="preserve"> et al. (XXXX)</w:t>
            </w:r>
          </w:p>
        </w:tc>
      </w:tr>
      <w:tr w:rsidR="001838A3" w:rsidRPr="001838A3" w14:paraId="2814A7F4" w14:textId="77777777" w:rsidTr="002349A8">
        <w:trPr>
          <w:trHeight w:val="947"/>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141E5B5" w14:textId="77777777" w:rsidR="001838A3" w:rsidRPr="001838A3" w:rsidRDefault="001838A3" w:rsidP="001838A3">
            <w:pPr>
              <w:spacing w:after="0" w:line="240" w:lineRule="auto"/>
              <w:contextualSpacing/>
              <w:jc w:val="center"/>
              <w:rPr>
                <w:sz w:val="20"/>
                <w:szCs w:val="20"/>
              </w:rPr>
            </w:pPr>
            <w:r w:rsidRPr="001838A3">
              <w:rPr>
                <w:sz w:val="20"/>
                <w:szCs w:val="20"/>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815F398" w14:textId="218D57D7" w:rsidR="001838A3" w:rsidRPr="001838A3" w:rsidRDefault="001838A3" w:rsidP="001838A3">
            <w:pPr>
              <w:spacing w:after="0" w:line="240" w:lineRule="auto"/>
              <w:contextualSpacing/>
              <w:jc w:val="center"/>
              <w:rPr>
                <w:sz w:val="20"/>
                <w:szCs w:val="20"/>
              </w:rPr>
            </w:pPr>
            <w:r w:rsidRPr="001838A3">
              <w:rPr>
                <w:sz w:val="20"/>
                <w:szCs w:val="20"/>
              </w:rPr>
              <w:t>Tactile display with variable geometry and stiffness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D2EF9D1" w14:textId="77777777" w:rsidR="001838A3" w:rsidRPr="001838A3" w:rsidRDefault="001838A3" w:rsidP="001838A3">
            <w:pPr>
              <w:spacing w:after="0" w:line="240" w:lineRule="auto"/>
              <w:contextualSpacing/>
              <w:jc w:val="center"/>
              <w:rPr>
                <w:sz w:val="20"/>
                <w:szCs w:val="20"/>
              </w:rPr>
            </w:pPr>
            <w:r w:rsidRPr="001838A3">
              <w:rPr>
                <w:sz w:val="20"/>
                <w:szCs w:val="20"/>
              </w:rPr>
              <w:t>More shapes can be created as cells are added. Device can be used for feedback in teleoperation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E32A5EF" w14:textId="77777777" w:rsidR="001838A3" w:rsidRPr="001838A3" w:rsidRDefault="001838A3" w:rsidP="001838A3">
            <w:pPr>
              <w:spacing w:after="0" w:line="240" w:lineRule="auto"/>
              <w:contextualSpacing/>
              <w:jc w:val="center"/>
              <w:rPr>
                <w:sz w:val="20"/>
                <w:szCs w:val="20"/>
              </w:rPr>
            </w:pPr>
            <w:r w:rsidRPr="001838A3">
              <w:rPr>
                <w:sz w:val="20"/>
                <w:szCs w:val="20"/>
              </w:rPr>
              <w:t xml:space="preserve">T. </w:t>
            </w:r>
            <w:proofErr w:type="spellStart"/>
            <w:r w:rsidRPr="001838A3">
              <w:rPr>
                <w:sz w:val="20"/>
                <w:szCs w:val="20"/>
              </w:rPr>
              <w:t>Mituda</w:t>
            </w:r>
            <w:proofErr w:type="spellEnd"/>
            <w:r w:rsidRPr="001838A3">
              <w:rPr>
                <w:sz w:val="20"/>
                <w:szCs w:val="20"/>
              </w:rPr>
              <w:t xml:space="preserve"> et al. (XXXX)</w:t>
            </w:r>
          </w:p>
        </w:tc>
      </w:tr>
    </w:tbl>
    <w:p w14:paraId="215A0D57" w14:textId="5E99116B" w:rsidR="00AA3430" w:rsidRDefault="00AA3430" w:rsidP="001838A3">
      <w:pPr>
        <w:spacing w:after="0" w:line="240" w:lineRule="auto"/>
        <w:contextualSpacing/>
      </w:pPr>
    </w:p>
    <w:p w14:paraId="26B8D34A" w14:textId="77777777" w:rsidR="00AA3430" w:rsidRDefault="00AA3430">
      <w:r>
        <w:br w:type="page"/>
      </w:r>
    </w:p>
    <w:p w14:paraId="13271855" w14:textId="35300300" w:rsidR="00AA3430" w:rsidRDefault="00AA3430" w:rsidP="00AA3430">
      <w:pPr>
        <w:spacing w:after="0" w:line="240" w:lineRule="auto"/>
        <w:contextualSpacing/>
        <w:rPr>
          <w:b/>
          <w:bCs/>
        </w:rPr>
      </w:pPr>
      <w:r w:rsidRPr="00AA3430">
        <w:rPr>
          <w:b/>
          <w:bCs/>
        </w:rPr>
        <w:lastRenderedPageBreak/>
        <w:t xml:space="preserve">Table 5. Summary of shear </w:t>
      </w:r>
      <w:proofErr w:type="spellStart"/>
      <w:r w:rsidRPr="00AA3430">
        <w:rPr>
          <w:b/>
          <w:bCs/>
        </w:rPr>
        <w:t>mechanotactile</w:t>
      </w:r>
      <w:proofErr w:type="spellEnd"/>
      <w:r w:rsidRPr="00AA3430">
        <w:rPr>
          <w:b/>
          <w:bCs/>
        </w:rPr>
        <w:t xml:space="preserve"> feedback in literature. </w:t>
      </w:r>
    </w:p>
    <w:p w14:paraId="0DEFF87C" w14:textId="77777777" w:rsidR="00AA3430" w:rsidRPr="00AA3430" w:rsidRDefault="00AA3430" w:rsidP="00AA3430">
      <w:pPr>
        <w:spacing w:after="0" w:line="240" w:lineRule="auto"/>
        <w:contextualSpacing/>
        <w:rPr>
          <w:b/>
          <w:bCs/>
        </w:rPr>
      </w:pPr>
    </w:p>
    <w:tbl>
      <w:tblPr>
        <w:tblW w:w="0" w:type="auto"/>
        <w:jc w:val="center"/>
        <w:tblCellMar>
          <w:left w:w="0" w:type="dxa"/>
          <w:right w:w="0" w:type="dxa"/>
        </w:tblCellMar>
        <w:tblLook w:val="04A0" w:firstRow="1" w:lastRow="0" w:firstColumn="1" w:lastColumn="0" w:noHBand="0" w:noVBand="1"/>
      </w:tblPr>
      <w:tblGrid>
        <w:gridCol w:w="2347"/>
        <w:gridCol w:w="2880"/>
        <w:gridCol w:w="2691"/>
        <w:gridCol w:w="1442"/>
      </w:tblGrid>
      <w:tr w:rsidR="001838A3" w:rsidRPr="001838A3" w14:paraId="5A3D6B94" w14:textId="77777777" w:rsidTr="002349A8">
        <w:trPr>
          <w:trHeight w:val="62"/>
          <w:jc w:val="center"/>
        </w:trPr>
        <w:tc>
          <w:tcPr>
            <w:tcW w:w="0" w:type="auto"/>
            <w:gridSpan w:val="4"/>
            <w:tcBorders>
              <w:bottom w:val="single" w:sz="4" w:space="0" w:color="auto"/>
            </w:tcBorders>
            <w:shd w:val="clear" w:color="auto" w:fill="FFFFFF"/>
            <w:tcMar>
              <w:top w:w="15" w:type="dxa"/>
              <w:left w:w="108" w:type="dxa"/>
              <w:bottom w:w="0" w:type="dxa"/>
              <w:right w:w="108" w:type="dxa"/>
            </w:tcMar>
            <w:vAlign w:val="center"/>
            <w:hideMark/>
          </w:tcPr>
          <w:p w14:paraId="0325BFD8" w14:textId="77777777" w:rsidR="001838A3" w:rsidRPr="001838A3" w:rsidRDefault="001838A3" w:rsidP="001838A3">
            <w:pPr>
              <w:spacing w:after="0" w:line="240" w:lineRule="auto"/>
              <w:contextualSpacing/>
              <w:jc w:val="center"/>
            </w:pPr>
            <w:r w:rsidRPr="001838A3">
              <w:rPr>
                <w:b/>
                <w:bCs/>
              </w:rPr>
              <w:t xml:space="preserve">Shear </w:t>
            </w:r>
            <w:proofErr w:type="spellStart"/>
            <w:r w:rsidRPr="001838A3">
              <w:rPr>
                <w:b/>
                <w:bCs/>
              </w:rPr>
              <w:t>Mechanotactile</w:t>
            </w:r>
            <w:proofErr w:type="spellEnd"/>
            <w:r w:rsidRPr="001838A3">
              <w:rPr>
                <w:b/>
                <w:bCs/>
              </w:rPr>
              <w:t xml:space="preserve"> Feedback</w:t>
            </w:r>
          </w:p>
        </w:tc>
      </w:tr>
      <w:tr w:rsidR="001838A3" w:rsidRPr="001838A3" w14:paraId="14EDB02D" w14:textId="77777777" w:rsidTr="002349A8">
        <w:trPr>
          <w:trHeight w:val="380"/>
          <w:jc w:val="center"/>
        </w:trPr>
        <w:tc>
          <w:tcPr>
            <w:tcW w:w="0" w:type="auto"/>
            <w:tcBorders>
              <w:top w:val="single" w:sz="4" w:space="0" w:color="auto"/>
              <w:bottom w:val="single" w:sz="4" w:space="0" w:color="auto"/>
            </w:tcBorders>
            <w:shd w:val="clear" w:color="auto" w:fill="FFFFFF"/>
            <w:tcMar>
              <w:top w:w="15" w:type="dxa"/>
              <w:left w:w="108" w:type="dxa"/>
              <w:bottom w:w="0" w:type="dxa"/>
              <w:right w:w="108" w:type="dxa"/>
            </w:tcMar>
            <w:vAlign w:val="center"/>
            <w:hideMark/>
          </w:tcPr>
          <w:p w14:paraId="0154E9C2" w14:textId="774B287C" w:rsidR="001838A3" w:rsidRPr="001838A3" w:rsidRDefault="001838A3" w:rsidP="001838A3">
            <w:pPr>
              <w:spacing w:after="0" w:line="240" w:lineRule="auto"/>
              <w:contextualSpacing/>
              <w:jc w:val="center"/>
            </w:pPr>
            <w:r w:rsidRPr="001838A3">
              <w:rPr>
                <w:b/>
                <w:bCs/>
              </w:rPr>
              <w:t>Feedback Actuation</w:t>
            </w:r>
          </w:p>
        </w:tc>
        <w:tc>
          <w:tcPr>
            <w:tcW w:w="0" w:type="auto"/>
            <w:tcBorders>
              <w:top w:val="single" w:sz="4" w:space="0" w:color="auto"/>
              <w:bottom w:val="single" w:sz="4" w:space="0" w:color="auto"/>
            </w:tcBorders>
            <w:shd w:val="clear" w:color="auto" w:fill="FFFFFF"/>
            <w:tcMar>
              <w:top w:w="15" w:type="dxa"/>
              <w:left w:w="108" w:type="dxa"/>
              <w:bottom w:w="0" w:type="dxa"/>
              <w:right w:w="108" w:type="dxa"/>
            </w:tcMar>
            <w:vAlign w:val="center"/>
            <w:hideMark/>
          </w:tcPr>
          <w:p w14:paraId="31986B8E" w14:textId="195D0FC4" w:rsidR="001838A3" w:rsidRPr="001838A3" w:rsidRDefault="001838A3" w:rsidP="001838A3">
            <w:pPr>
              <w:spacing w:after="0" w:line="240" w:lineRule="auto"/>
              <w:contextualSpacing/>
              <w:jc w:val="center"/>
            </w:pPr>
            <w:r w:rsidRPr="001838A3">
              <w:rPr>
                <w:b/>
                <w:bCs/>
              </w:rPr>
              <w:t>Purpose</w:t>
            </w:r>
          </w:p>
        </w:tc>
        <w:tc>
          <w:tcPr>
            <w:tcW w:w="0" w:type="auto"/>
            <w:tcBorders>
              <w:top w:val="single" w:sz="4" w:space="0" w:color="auto"/>
              <w:bottom w:val="single" w:sz="4" w:space="0" w:color="auto"/>
            </w:tcBorders>
            <w:shd w:val="clear" w:color="auto" w:fill="FFFFFF"/>
            <w:tcMar>
              <w:top w:w="15" w:type="dxa"/>
              <w:left w:w="108" w:type="dxa"/>
              <w:bottom w:w="0" w:type="dxa"/>
              <w:right w:w="108" w:type="dxa"/>
            </w:tcMar>
            <w:vAlign w:val="center"/>
            <w:hideMark/>
          </w:tcPr>
          <w:p w14:paraId="3F62E348" w14:textId="77777777" w:rsidR="001838A3" w:rsidRPr="001838A3" w:rsidRDefault="001838A3" w:rsidP="001838A3">
            <w:pPr>
              <w:spacing w:after="0" w:line="240" w:lineRule="auto"/>
              <w:contextualSpacing/>
              <w:jc w:val="center"/>
            </w:pPr>
            <w:r w:rsidRPr="001838A3">
              <w:rPr>
                <w:b/>
                <w:bCs/>
              </w:rPr>
              <w:t>Conclusions / main take-aways</w:t>
            </w:r>
          </w:p>
        </w:tc>
        <w:tc>
          <w:tcPr>
            <w:tcW w:w="0" w:type="auto"/>
            <w:tcBorders>
              <w:top w:val="single" w:sz="4" w:space="0" w:color="auto"/>
              <w:bottom w:val="single" w:sz="4" w:space="0" w:color="auto"/>
            </w:tcBorders>
            <w:shd w:val="clear" w:color="auto" w:fill="FFFFFF"/>
            <w:tcMar>
              <w:top w:w="15" w:type="dxa"/>
              <w:left w:w="108" w:type="dxa"/>
              <w:bottom w:w="0" w:type="dxa"/>
              <w:right w:w="108" w:type="dxa"/>
            </w:tcMar>
            <w:vAlign w:val="center"/>
            <w:hideMark/>
          </w:tcPr>
          <w:p w14:paraId="4FB60514" w14:textId="22328947" w:rsidR="001838A3" w:rsidRPr="001838A3" w:rsidRDefault="001838A3" w:rsidP="001838A3">
            <w:pPr>
              <w:spacing w:after="0" w:line="240" w:lineRule="auto"/>
              <w:contextualSpacing/>
              <w:jc w:val="center"/>
            </w:pPr>
            <w:r w:rsidRPr="001838A3">
              <w:rPr>
                <w:b/>
                <w:bCs/>
              </w:rPr>
              <w:t>Reference</w:t>
            </w:r>
          </w:p>
        </w:tc>
      </w:tr>
      <w:tr w:rsidR="001838A3" w:rsidRPr="001838A3" w14:paraId="0490435C" w14:textId="77777777" w:rsidTr="002349A8">
        <w:trPr>
          <w:trHeight w:val="623"/>
          <w:jc w:val="center"/>
        </w:trPr>
        <w:tc>
          <w:tcPr>
            <w:tcW w:w="0" w:type="auto"/>
            <w:tcBorders>
              <w:top w:val="single" w:sz="4" w:space="0" w:color="auto"/>
            </w:tcBorders>
            <w:shd w:val="clear" w:color="auto" w:fill="FFFFFF"/>
            <w:tcMar>
              <w:top w:w="15" w:type="dxa"/>
              <w:left w:w="108" w:type="dxa"/>
              <w:bottom w:w="0" w:type="dxa"/>
              <w:right w:w="108" w:type="dxa"/>
            </w:tcMar>
            <w:vAlign w:val="center"/>
            <w:hideMark/>
          </w:tcPr>
          <w:p w14:paraId="7D8C7500" w14:textId="07C92FAE" w:rsidR="001838A3" w:rsidRPr="001838A3" w:rsidRDefault="001838A3" w:rsidP="001838A3">
            <w:pPr>
              <w:spacing w:after="0" w:line="240" w:lineRule="auto"/>
              <w:contextualSpacing/>
              <w:jc w:val="center"/>
            </w:pPr>
            <w:r w:rsidRPr="001838A3">
              <w:t>Moving tactor stretched finger pad proportionally to force</w:t>
            </w:r>
          </w:p>
        </w:tc>
        <w:tc>
          <w:tcPr>
            <w:tcW w:w="0" w:type="auto"/>
            <w:tcBorders>
              <w:top w:val="single" w:sz="4" w:space="0" w:color="auto"/>
            </w:tcBorders>
            <w:shd w:val="clear" w:color="auto" w:fill="FFFFFF"/>
            <w:tcMar>
              <w:top w:w="15" w:type="dxa"/>
              <w:left w:w="108" w:type="dxa"/>
              <w:bottom w:w="0" w:type="dxa"/>
              <w:right w:w="108" w:type="dxa"/>
            </w:tcMar>
            <w:vAlign w:val="center"/>
            <w:hideMark/>
          </w:tcPr>
          <w:p w14:paraId="10718C38" w14:textId="77777777" w:rsidR="001838A3" w:rsidRPr="001838A3" w:rsidRDefault="001838A3" w:rsidP="001838A3">
            <w:pPr>
              <w:spacing w:after="0" w:line="240" w:lineRule="auto"/>
              <w:contextualSpacing/>
              <w:jc w:val="center"/>
            </w:pPr>
            <w:r w:rsidRPr="001838A3">
              <w:t>Evaluate the potential of skin stretch at substituting kinesthetic feedback by discriminating stiffness</w:t>
            </w:r>
          </w:p>
        </w:tc>
        <w:tc>
          <w:tcPr>
            <w:tcW w:w="0" w:type="auto"/>
            <w:tcBorders>
              <w:top w:val="single" w:sz="4" w:space="0" w:color="auto"/>
            </w:tcBorders>
            <w:shd w:val="clear" w:color="auto" w:fill="FFFFFF"/>
            <w:tcMar>
              <w:top w:w="15" w:type="dxa"/>
              <w:left w:w="108" w:type="dxa"/>
              <w:bottom w:w="0" w:type="dxa"/>
              <w:right w:w="108" w:type="dxa"/>
            </w:tcMar>
            <w:vAlign w:val="center"/>
            <w:hideMark/>
          </w:tcPr>
          <w:p w14:paraId="6F1D06B3" w14:textId="77777777" w:rsidR="001838A3" w:rsidRPr="001838A3" w:rsidRDefault="001838A3" w:rsidP="001838A3">
            <w:pPr>
              <w:spacing w:after="0" w:line="240" w:lineRule="auto"/>
              <w:contextualSpacing/>
              <w:jc w:val="center"/>
            </w:pPr>
            <w:r w:rsidRPr="001838A3">
              <w:t>Skin stretch can provide force magnitude and direction feedback. Feedback was intuitively perceived</w:t>
            </w:r>
          </w:p>
        </w:tc>
        <w:tc>
          <w:tcPr>
            <w:tcW w:w="0" w:type="auto"/>
            <w:tcBorders>
              <w:top w:val="single" w:sz="4" w:space="0" w:color="auto"/>
            </w:tcBorders>
            <w:shd w:val="clear" w:color="auto" w:fill="FFFFFF"/>
            <w:tcMar>
              <w:top w:w="15" w:type="dxa"/>
              <w:left w:w="108" w:type="dxa"/>
              <w:bottom w:w="0" w:type="dxa"/>
              <w:right w:w="108" w:type="dxa"/>
            </w:tcMar>
            <w:vAlign w:val="center"/>
            <w:hideMark/>
          </w:tcPr>
          <w:p w14:paraId="4796F05F" w14:textId="77777777" w:rsidR="001838A3" w:rsidRPr="001838A3" w:rsidRDefault="001838A3" w:rsidP="001838A3">
            <w:pPr>
              <w:spacing w:after="0" w:line="240" w:lineRule="auto"/>
              <w:contextualSpacing/>
              <w:jc w:val="center"/>
            </w:pPr>
            <w:r w:rsidRPr="001838A3">
              <w:t>S.B Schorr et al. (XXXX)</w:t>
            </w:r>
          </w:p>
        </w:tc>
      </w:tr>
      <w:tr w:rsidR="001838A3" w:rsidRPr="001838A3" w14:paraId="65C8BA11" w14:textId="77777777" w:rsidTr="002349A8">
        <w:trPr>
          <w:trHeight w:val="389"/>
          <w:jc w:val="center"/>
        </w:trPr>
        <w:tc>
          <w:tcPr>
            <w:tcW w:w="0" w:type="auto"/>
            <w:shd w:val="clear" w:color="auto" w:fill="FFFFFF"/>
            <w:tcMar>
              <w:top w:w="15" w:type="dxa"/>
              <w:left w:w="108" w:type="dxa"/>
              <w:bottom w:w="0" w:type="dxa"/>
              <w:right w:w="108" w:type="dxa"/>
            </w:tcMar>
            <w:vAlign w:val="center"/>
            <w:hideMark/>
          </w:tcPr>
          <w:p w14:paraId="2D74C18B" w14:textId="77777777" w:rsidR="001838A3" w:rsidRPr="001838A3" w:rsidRDefault="001838A3" w:rsidP="001838A3">
            <w:pPr>
              <w:spacing w:after="0" w:line="240" w:lineRule="auto"/>
              <w:contextualSpacing/>
              <w:jc w:val="center"/>
            </w:pPr>
            <w:r w:rsidRPr="001838A3">
              <w:t xml:space="preserve">Rotational skin </w:t>
            </w:r>
            <w:proofErr w:type="gramStart"/>
            <w:r w:rsidRPr="001838A3">
              <w:t>stretch</w:t>
            </w:r>
            <w:proofErr w:type="gramEnd"/>
            <w:r w:rsidRPr="001838A3">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7331AFE9" w14:textId="77777777" w:rsidR="001838A3" w:rsidRPr="001838A3" w:rsidRDefault="001838A3" w:rsidP="001838A3">
            <w:pPr>
              <w:spacing w:after="0" w:line="240" w:lineRule="auto"/>
              <w:contextualSpacing/>
              <w:jc w:val="center"/>
            </w:pPr>
            <w:r w:rsidRPr="001838A3">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5436633F" w14:textId="4C36D33E" w:rsidR="001838A3" w:rsidRPr="001838A3" w:rsidRDefault="001838A3" w:rsidP="001838A3">
            <w:pPr>
              <w:spacing w:after="0" w:line="240" w:lineRule="auto"/>
              <w:contextualSpacing/>
              <w:jc w:val="center"/>
            </w:pPr>
            <w:r w:rsidRPr="001838A3">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458A4D6A" w14:textId="77777777" w:rsidR="001838A3" w:rsidRPr="001838A3" w:rsidRDefault="001838A3" w:rsidP="001838A3">
            <w:pPr>
              <w:spacing w:after="0" w:line="240" w:lineRule="auto"/>
              <w:contextualSpacing/>
              <w:jc w:val="center"/>
            </w:pPr>
            <w:r w:rsidRPr="001838A3">
              <w:t>J. Wheeler et al. (XXXX)</w:t>
            </w:r>
          </w:p>
        </w:tc>
      </w:tr>
      <w:tr w:rsidR="001838A3" w:rsidRPr="001838A3" w14:paraId="2A01AB82" w14:textId="77777777" w:rsidTr="002349A8">
        <w:trPr>
          <w:trHeight w:val="62"/>
          <w:jc w:val="center"/>
        </w:trPr>
        <w:tc>
          <w:tcPr>
            <w:tcW w:w="0" w:type="auto"/>
            <w:shd w:val="clear" w:color="auto" w:fill="FFFFFF"/>
            <w:tcMar>
              <w:top w:w="15" w:type="dxa"/>
              <w:left w:w="108" w:type="dxa"/>
              <w:bottom w:w="0" w:type="dxa"/>
              <w:right w:w="108" w:type="dxa"/>
            </w:tcMar>
            <w:vAlign w:val="center"/>
            <w:hideMark/>
          </w:tcPr>
          <w:p w14:paraId="609700DB" w14:textId="6E52D1BB" w:rsidR="001838A3" w:rsidRPr="001838A3" w:rsidRDefault="001838A3" w:rsidP="001838A3">
            <w:pPr>
              <w:spacing w:after="0" w:line="240" w:lineRule="auto"/>
              <w:contextualSpacing/>
              <w:jc w:val="center"/>
            </w:pPr>
            <w:r w:rsidRPr="001838A3">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1C08B3DE" w14:textId="77777777" w:rsidR="001838A3" w:rsidRPr="001838A3" w:rsidRDefault="001838A3" w:rsidP="001838A3">
            <w:pPr>
              <w:spacing w:after="0" w:line="240" w:lineRule="auto"/>
              <w:contextualSpacing/>
              <w:jc w:val="center"/>
            </w:pPr>
            <w:r w:rsidRPr="001838A3">
              <w:t>Sensory feedback during balance training</w:t>
            </w:r>
          </w:p>
        </w:tc>
        <w:tc>
          <w:tcPr>
            <w:tcW w:w="0" w:type="auto"/>
            <w:shd w:val="clear" w:color="auto" w:fill="FFFFFF"/>
            <w:tcMar>
              <w:top w:w="15" w:type="dxa"/>
              <w:left w:w="108" w:type="dxa"/>
              <w:bottom w:w="0" w:type="dxa"/>
              <w:right w:w="108" w:type="dxa"/>
            </w:tcMar>
            <w:vAlign w:val="center"/>
            <w:hideMark/>
          </w:tcPr>
          <w:p w14:paraId="14E90B1E" w14:textId="77777777" w:rsidR="001838A3" w:rsidRPr="001838A3" w:rsidRDefault="001838A3" w:rsidP="001838A3">
            <w:pPr>
              <w:spacing w:after="0" w:line="240" w:lineRule="auto"/>
              <w:contextualSpacing/>
              <w:jc w:val="center"/>
            </w:pPr>
            <w:r w:rsidRPr="001838A3">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4B5C2B9B" w14:textId="77777777" w:rsidR="001838A3" w:rsidRPr="001838A3" w:rsidRDefault="001838A3" w:rsidP="001838A3">
            <w:pPr>
              <w:spacing w:after="0" w:line="240" w:lineRule="auto"/>
              <w:contextualSpacing/>
              <w:jc w:val="center"/>
            </w:pPr>
            <w:r w:rsidRPr="001838A3">
              <w:t>Y. Pan et al. (XXXX)</w:t>
            </w:r>
          </w:p>
        </w:tc>
      </w:tr>
      <w:tr w:rsidR="001838A3" w:rsidRPr="001838A3" w14:paraId="11940EBB" w14:textId="77777777" w:rsidTr="002349A8">
        <w:trPr>
          <w:trHeight w:val="62"/>
          <w:jc w:val="center"/>
        </w:trPr>
        <w:tc>
          <w:tcPr>
            <w:tcW w:w="0" w:type="auto"/>
            <w:shd w:val="clear" w:color="auto" w:fill="FFFFFF"/>
            <w:tcMar>
              <w:top w:w="15" w:type="dxa"/>
              <w:left w:w="108" w:type="dxa"/>
              <w:bottom w:w="0" w:type="dxa"/>
              <w:right w:w="108" w:type="dxa"/>
            </w:tcMar>
            <w:vAlign w:val="center"/>
            <w:hideMark/>
          </w:tcPr>
          <w:p w14:paraId="1D1D57AC" w14:textId="77777777" w:rsidR="001838A3" w:rsidRPr="001838A3" w:rsidRDefault="001838A3" w:rsidP="001838A3">
            <w:pPr>
              <w:spacing w:after="0" w:line="240" w:lineRule="auto"/>
              <w:contextualSpacing/>
              <w:jc w:val="center"/>
            </w:pPr>
            <w:r w:rsidRPr="001838A3">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9B912DE" w14:textId="77777777" w:rsidR="001838A3" w:rsidRPr="001838A3" w:rsidRDefault="001838A3" w:rsidP="001838A3">
            <w:pPr>
              <w:spacing w:after="0" w:line="240" w:lineRule="auto"/>
              <w:contextualSpacing/>
              <w:jc w:val="center"/>
            </w:pPr>
            <w:r w:rsidRPr="001838A3">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1C1576AA" w14:textId="77777777" w:rsidR="001838A3" w:rsidRPr="001838A3" w:rsidRDefault="001838A3" w:rsidP="001838A3">
            <w:pPr>
              <w:spacing w:after="0" w:line="240" w:lineRule="auto"/>
              <w:contextualSpacing/>
              <w:jc w:val="center"/>
            </w:pPr>
            <w:r w:rsidRPr="001838A3">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7E760B15" w14:textId="77777777" w:rsidR="001838A3" w:rsidRPr="001838A3" w:rsidRDefault="001838A3" w:rsidP="001838A3">
            <w:pPr>
              <w:spacing w:after="0" w:line="240" w:lineRule="auto"/>
              <w:contextualSpacing/>
              <w:jc w:val="center"/>
            </w:pPr>
            <w:r w:rsidRPr="001838A3">
              <w:t xml:space="preserve">J.B. </w:t>
            </w:r>
            <w:proofErr w:type="spellStart"/>
            <w:r w:rsidRPr="001838A3">
              <w:t>Chossat</w:t>
            </w:r>
            <w:proofErr w:type="spellEnd"/>
            <w:r w:rsidRPr="001838A3">
              <w:t xml:space="preserve"> et al. (XXXX)</w:t>
            </w:r>
          </w:p>
        </w:tc>
      </w:tr>
      <w:tr w:rsidR="001838A3" w:rsidRPr="001838A3" w14:paraId="7B0A34B9" w14:textId="77777777" w:rsidTr="002349A8">
        <w:trPr>
          <w:trHeight w:val="62"/>
          <w:jc w:val="center"/>
        </w:trPr>
        <w:tc>
          <w:tcPr>
            <w:tcW w:w="0" w:type="auto"/>
            <w:shd w:val="clear" w:color="auto" w:fill="FFFFFF"/>
            <w:tcMar>
              <w:top w:w="15" w:type="dxa"/>
              <w:left w:w="108" w:type="dxa"/>
              <w:bottom w:w="0" w:type="dxa"/>
              <w:right w:w="108" w:type="dxa"/>
            </w:tcMar>
            <w:vAlign w:val="center"/>
            <w:hideMark/>
          </w:tcPr>
          <w:p w14:paraId="7805D733" w14:textId="77777777" w:rsidR="001838A3" w:rsidRPr="001838A3" w:rsidRDefault="001838A3" w:rsidP="001838A3">
            <w:pPr>
              <w:spacing w:after="0" w:line="240" w:lineRule="auto"/>
              <w:contextualSpacing/>
              <w:jc w:val="center"/>
            </w:pPr>
            <w:r w:rsidRPr="001838A3">
              <w:t>Cart like device attached to the forearm runs a wheel along the skin</w:t>
            </w:r>
          </w:p>
        </w:tc>
        <w:tc>
          <w:tcPr>
            <w:tcW w:w="0" w:type="auto"/>
            <w:shd w:val="clear" w:color="auto" w:fill="FFFFFF"/>
            <w:tcMar>
              <w:top w:w="15" w:type="dxa"/>
              <w:left w:w="108" w:type="dxa"/>
              <w:bottom w:w="0" w:type="dxa"/>
              <w:right w:w="108" w:type="dxa"/>
            </w:tcMar>
            <w:vAlign w:val="center"/>
            <w:hideMark/>
          </w:tcPr>
          <w:p w14:paraId="131DB35F" w14:textId="77777777" w:rsidR="001838A3" w:rsidRPr="001838A3" w:rsidRDefault="001838A3" w:rsidP="001838A3">
            <w:pPr>
              <w:spacing w:after="0" w:line="240" w:lineRule="auto"/>
              <w:contextualSpacing/>
              <w:jc w:val="center"/>
            </w:pPr>
            <w:r w:rsidRPr="001838A3">
              <w:t>Communicate proprioceptive feedback</w:t>
            </w:r>
          </w:p>
        </w:tc>
        <w:tc>
          <w:tcPr>
            <w:tcW w:w="0" w:type="auto"/>
            <w:shd w:val="clear" w:color="auto" w:fill="FFFFFF"/>
            <w:tcMar>
              <w:top w:w="15" w:type="dxa"/>
              <w:left w:w="108" w:type="dxa"/>
              <w:bottom w:w="0" w:type="dxa"/>
              <w:right w:w="108" w:type="dxa"/>
            </w:tcMar>
            <w:vAlign w:val="center"/>
            <w:hideMark/>
          </w:tcPr>
          <w:p w14:paraId="7576F017" w14:textId="77777777" w:rsidR="001838A3" w:rsidRPr="001838A3" w:rsidRDefault="001838A3" w:rsidP="001838A3">
            <w:pPr>
              <w:spacing w:after="0" w:line="240" w:lineRule="auto"/>
              <w:contextualSpacing/>
              <w:jc w:val="center"/>
            </w:pPr>
            <w:r w:rsidRPr="001838A3">
              <w:t>Good accuracy for object discrimination. Device was intuitively deciphered</w:t>
            </w:r>
          </w:p>
        </w:tc>
        <w:tc>
          <w:tcPr>
            <w:tcW w:w="0" w:type="auto"/>
            <w:shd w:val="clear" w:color="auto" w:fill="FFFFFF"/>
            <w:tcMar>
              <w:top w:w="15" w:type="dxa"/>
              <w:left w:w="108" w:type="dxa"/>
              <w:bottom w:w="0" w:type="dxa"/>
              <w:right w:w="108" w:type="dxa"/>
            </w:tcMar>
            <w:vAlign w:val="center"/>
            <w:hideMark/>
          </w:tcPr>
          <w:p w14:paraId="6EE5A57A" w14:textId="77777777" w:rsidR="001838A3" w:rsidRPr="001838A3" w:rsidRDefault="001838A3" w:rsidP="001838A3">
            <w:pPr>
              <w:spacing w:after="0" w:line="240" w:lineRule="auto"/>
              <w:contextualSpacing/>
              <w:jc w:val="center"/>
            </w:pPr>
            <w:r w:rsidRPr="001838A3">
              <w:t>M. Rossi et al. (XXXX)</w:t>
            </w:r>
          </w:p>
        </w:tc>
      </w:tr>
    </w:tbl>
    <w:p w14:paraId="3F7E9188" w14:textId="19E9866F" w:rsidR="00AA3430" w:rsidRDefault="00AA3430" w:rsidP="001838A3">
      <w:pPr>
        <w:spacing w:after="0" w:line="240" w:lineRule="auto"/>
        <w:contextualSpacing/>
      </w:pPr>
    </w:p>
    <w:p w14:paraId="5B734B71" w14:textId="77777777" w:rsidR="00AA3430" w:rsidRDefault="00AA3430">
      <w:r>
        <w:br w:type="page"/>
      </w:r>
    </w:p>
    <w:p w14:paraId="1D094A10" w14:textId="2927F84F" w:rsidR="00AA3430" w:rsidRDefault="00AA3430" w:rsidP="00AA3430">
      <w:pPr>
        <w:spacing w:after="0" w:line="240" w:lineRule="auto"/>
        <w:contextualSpacing/>
        <w:rPr>
          <w:b/>
          <w:bCs/>
        </w:rPr>
      </w:pPr>
      <w:r w:rsidRPr="00AA3430">
        <w:rPr>
          <w:b/>
          <w:bCs/>
        </w:rPr>
        <w:lastRenderedPageBreak/>
        <w:t>Table 6. Pros and cons of each feedback modality.</w:t>
      </w:r>
    </w:p>
    <w:p w14:paraId="7D6DBB33" w14:textId="77777777" w:rsidR="00AA3430" w:rsidRDefault="00AA3430" w:rsidP="00AA3430">
      <w:pPr>
        <w:spacing w:after="0" w:line="240" w:lineRule="auto"/>
        <w:contextualSpacing/>
      </w:pPr>
    </w:p>
    <w:tbl>
      <w:tblPr>
        <w:tblW w:w="0" w:type="auto"/>
        <w:jc w:val="center"/>
        <w:tblCellMar>
          <w:left w:w="0" w:type="dxa"/>
          <w:right w:w="0" w:type="dxa"/>
        </w:tblCellMar>
        <w:tblLook w:val="04A0" w:firstRow="1" w:lastRow="0" w:firstColumn="1" w:lastColumn="0" w:noHBand="0" w:noVBand="1"/>
      </w:tblPr>
      <w:tblGrid>
        <w:gridCol w:w="1932"/>
        <w:gridCol w:w="2958"/>
        <w:gridCol w:w="2486"/>
        <w:gridCol w:w="1984"/>
      </w:tblGrid>
      <w:tr w:rsidR="001838A3" w:rsidRPr="001838A3" w14:paraId="25E82A23" w14:textId="77777777" w:rsidTr="002349A8">
        <w:trPr>
          <w:trHeight w:val="62"/>
          <w:jc w:val="center"/>
        </w:trPr>
        <w:tc>
          <w:tcPr>
            <w:tcW w:w="0" w:type="auto"/>
            <w:tcBorders>
              <w:bottom w:val="single" w:sz="4" w:space="0" w:color="auto"/>
            </w:tcBorders>
            <w:shd w:val="clear" w:color="auto" w:fill="auto"/>
            <w:tcMar>
              <w:top w:w="15" w:type="dxa"/>
              <w:left w:w="108" w:type="dxa"/>
              <w:bottom w:w="0" w:type="dxa"/>
              <w:right w:w="108" w:type="dxa"/>
            </w:tcMar>
            <w:vAlign w:val="center"/>
            <w:hideMark/>
          </w:tcPr>
          <w:p w14:paraId="4A6A4BA8" w14:textId="65220EC0" w:rsidR="001838A3" w:rsidRPr="001838A3" w:rsidRDefault="001838A3" w:rsidP="001838A3">
            <w:pPr>
              <w:spacing w:after="0" w:line="240" w:lineRule="auto"/>
              <w:contextualSpacing/>
              <w:jc w:val="center"/>
            </w:pPr>
            <w:r w:rsidRPr="001838A3">
              <w:rPr>
                <w:b/>
                <w:bCs/>
              </w:rPr>
              <w:t>Feedback Modes</w:t>
            </w:r>
          </w:p>
        </w:tc>
        <w:tc>
          <w:tcPr>
            <w:tcW w:w="0" w:type="auto"/>
            <w:tcBorders>
              <w:bottom w:val="single" w:sz="4" w:space="0" w:color="auto"/>
            </w:tcBorders>
            <w:shd w:val="clear" w:color="auto" w:fill="auto"/>
            <w:tcMar>
              <w:top w:w="15" w:type="dxa"/>
              <w:left w:w="108" w:type="dxa"/>
              <w:bottom w:w="0" w:type="dxa"/>
              <w:right w:w="108" w:type="dxa"/>
            </w:tcMar>
            <w:vAlign w:val="center"/>
            <w:hideMark/>
          </w:tcPr>
          <w:p w14:paraId="6AE54352" w14:textId="77777777" w:rsidR="001838A3" w:rsidRPr="001838A3" w:rsidRDefault="001838A3" w:rsidP="001838A3">
            <w:pPr>
              <w:spacing w:after="0" w:line="240" w:lineRule="auto"/>
              <w:contextualSpacing/>
              <w:jc w:val="center"/>
            </w:pPr>
            <w:r w:rsidRPr="001838A3">
              <w:rPr>
                <w:b/>
                <w:bCs/>
              </w:rPr>
              <w:t>Pros</w:t>
            </w:r>
          </w:p>
        </w:tc>
        <w:tc>
          <w:tcPr>
            <w:tcW w:w="0" w:type="auto"/>
            <w:tcBorders>
              <w:bottom w:val="single" w:sz="4" w:space="0" w:color="auto"/>
            </w:tcBorders>
            <w:shd w:val="clear" w:color="auto" w:fill="auto"/>
            <w:tcMar>
              <w:top w:w="15" w:type="dxa"/>
              <w:left w:w="108" w:type="dxa"/>
              <w:bottom w:w="0" w:type="dxa"/>
              <w:right w:w="108" w:type="dxa"/>
            </w:tcMar>
            <w:vAlign w:val="center"/>
            <w:hideMark/>
          </w:tcPr>
          <w:p w14:paraId="78549214" w14:textId="77777777" w:rsidR="001838A3" w:rsidRPr="001838A3" w:rsidRDefault="001838A3" w:rsidP="001838A3">
            <w:pPr>
              <w:spacing w:after="0" w:line="240" w:lineRule="auto"/>
              <w:contextualSpacing/>
              <w:jc w:val="center"/>
            </w:pPr>
            <w:r w:rsidRPr="001838A3">
              <w:rPr>
                <w:b/>
                <w:bCs/>
              </w:rPr>
              <w:t>Cons</w:t>
            </w:r>
          </w:p>
        </w:tc>
        <w:tc>
          <w:tcPr>
            <w:tcW w:w="0" w:type="auto"/>
            <w:tcBorders>
              <w:bottom w:val="single" w:sz="4" w:space="0" w:color="auto"/>
            </w:tcBorders>
            <w:shd w:val="clear" w:color="auto" w:fill="auto"/>
            <w:tcMar>
              <w:top w:w="15" w:type="dxa"/>
              <w:left w:w="108" w:type="dxa"/>
              <w:bottom w:w="0" w:type="dxa"/>
              <w:right w:w="108" w:type="dxa"/>
            </w:tcMar>
            <w:vAlign w:val="center"/>
            <w:hideMark/>
          </w:tcPr>
          <w:p w14:paraId="5F74FBAE" w14:textId="77777777" w:rsidR="001838A3" w:rsidRPr="001838A3" w:rsidRDefault="001838A3" w:rsidP="001838A3">
            <w:pPr>
              <w:spacing w:after="0" w:line="240" w:lineRule="auto"/>
              <w:contextualSpacing/>
              <w:jc w:val="center"/>
            </w:pPr>
            <w:r w:rsidRPr="001838A3">
              <w:rPr>
                <w:b/>
                <w:bCs/>
              </w:rPr>
              <w:t>Actuators</w:t>
            </w:r>
          </w:p>
        </w:tc>
      </w:tr>
      <w:tr w:rsidR="001838A3" w:rsidRPr="001838A3" w14:paraId="72C69B73" w14:textId="77777777" w:rsidTr="002349A8">
        <w:trPr>
          <w:trHeight w:val="290"/>
          <w:jc w:val="center"/>
        </w:trPr>
        <w:tc>
          <w:tcPr>
            <w:tcW w:w="0" w:type="auto"/>
            <w:tcBorders>
              <w:top w:val="single" w:sz="4" w:space="0" w:color="auto"/>
            </w:tcBorders>
            <w:shd w:val="clear" w:color="auto" w:fill="auto"/>
            <w:tcMar>
              <w:top w:w="15" w:type="dxa"/>
              <w:left w:w="108" w:type="dxa"/>
              <w:bottom w:w="0" w:type="dxa"/>
              <w:right w:w="108" w:type="dxa"/>
            </w:tcMar>
            <w:vAlign w:val="center"/>
            <w:hideMark/>
          </w:tcPr>
          <w:p w14:paraId="56A55815" w14:textId="77777777" w:rsidR="001838A3" w:rsidRPr="001838A3" w:rsidRDefault="001838A3" w:rsidP="001838A3">
            <w:pPr>
              <w:spacing w:after="0" w:line="240" w:lineRule="auto"/>
              <w:contextualSpacing/>
              <w:jc w:val="center"/>
            </w:pPr>
            <w:r w:rsidRPr="001838A3">
              <w:t>Vibrotactile</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2030EF87" w14:textId="77777777" w:rsidR="001838A3" w:rsidRPr="001838A3" w:rsidRDefault="001838A3" w:rsidP="001838A3">
            <w:pPr>
              <w:spacing w:after="0" w:line="240" w:lineRule="auto"/>
              <w:contextualSpacing/>
              <w:jc w:val="center"/>
            </w:pPr>
            <w:r w:rsidRPr="001838A3">
              <w:t>Inexpensive, lightweight, small, simple to implement</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1061D5FA" w14:textId="669CBD4E" w:rsidR="001838A3" w:rsidRPr="001838A3" w:rsidRDefault="001838A3" w:rsidP="001838A3">
            <w:pPr>
              <w:spacing w:after="0" w:line="240" w:lineRule="auto"/>
              <w:contextualSpacing/>
              <w:jc w:val="center"/>
            </w:pPr>
            <w:r w:rsidRPr="001838A3">
              <w:t>Causes desensitization and annoyance in the long term</w:t>
            </w:r>
          </w:p>
        </w:tc>
        <w:tc>
          <w:tcPr>
            <w:tcW w:w="0" w:type="auto"/>
            <w:tcBorders>
              <w:top w:val="single" w:sz="4" w:space="0" w:color="auto"/>
            </w:tcBorders>
            <w:shd w:val="clear" w:color="auto" w:fill="auto"/>
            <w:tcMar>
              <w:top w:w="15" w:type="dxa"/>
              <w:left w:w="108" w:type="dxa"/>
              <w:bottom w:w="0" w:type="dxa"/>
              <w:right w:w="108" w:type="dxa"/>
            </w:tcMar>
            <w:vAlign w:val="center"/>
            <w:hideMark/>
          </w:tcPr>
          <w:p w14:paraId="145A99AF" w14:textId="26174635" w:rsidR="001838A3" w:rsidRPr="001838A3" w:rsidRDefault="001838A3" w:rsidP="001838A3">
            <w:pPr>
              <w:spacing w:after="0" w:line="240" w:lineRule="auto"/>
              <w:contextualSpacing/>
              <w:jc w:val="center"/>
            </w:pPr>
            <w:r w:rsidRPr="001838A3">
              <w:t>Vibrating motor, miniature speaker</w:t>
            </w:r>
          </w:p>
        </w:tc>
      </w:tr>
      <w:tr w:rsidR="001838A3" w:rsidRPr="001838A3" w14:paraId="7B30D086" w14:textId="77777777" w:rsidTr="002349A8">
        <w:trPr>
          <w:trHeight w:val="155"/>
          <w:jc w:val="center"/>
        </w:trPr>
        <w:tc>
          <w:tcPr>
            <w:tcW w:w="0" w:type="auto"/>
            <w:shd w:val="clear" w:color="auto" w:fill="auto"/>
            <w:tcMar>
              <w:top w:w="15" w:type="dxa"/>
              <w:left w:w="108" w:type="dxa"/>
              <w:bottom w:w="0" w:type="dxa"/>
              <w:right w:w="108" w:type="dxa"/>
            </w:tcMar>
            <w:vAlign w:val="center"/>
            <w:hideMark/>
          </w:tcPr>
          <w:p w14:paraId="4846728E" w14:textId="65ED362B" w:rsidR="001838A3" w:rsidRPr="001838A3" w:rsidRDefault="001838A3" w:rsidP="001838A3">
            <w:pPr>
              <w:spacing w:after="0" w:line="240" w:lineRule="auto"/>
              <w:contextualSpacing/>
              <w:jc w:val="center"/>
            </w:pPr>
            <w:proofErr w:type="spellStart"/>
            <w:r w:rsidRPr="001838A3">
              <w:t>Electrotactile</w:t>
            </w:r>
            <w:proofErr w:type="spellEnd"/>
          </w:p>
        </w:tc>
        <w:tc>
          <w:tcPr>
            <w:tcW w:w="0" w:type="auto"/>
            <w:shd w:val="clear" w:color="auto" w:fill="auto"/>
            <w:tcMar>
              <w:top w:w="15" w:type="dxa"/>
              <w:left w:w="108" w:type="dxa"/>
              <w:bottom w:w="0" w:type="dxa"/>
              <w:right w:w="108" w:type="dxa"/>
            </w:tcMar>
            <w:vAlign w:val="center"/>
            <w:hideMark/>
          </w:tcPr>
          <w:p w14:paraId="51A57B17" w14:textId="77777777" w:rsidR="001838A3" w:rsidRPr="001838A3" w:rsidRDefault="001838A3" w:rsidP="001838A3">
            <w:pPr>
              <w:spacing w:after="0" w:line="240" w:lineRule="auto"/>
              <w:contextualSpacing/>
              <w:jc w:val="center"/>
            </w:pPr>
            <w:r w:rsidRPr="001838A3">
              <w:t>Easily detectable, clear intensity levels, small</w:t>
            </w:r>
          </w:p>
        </w:tc>
        <w:tc>
          <w:tcPr>
            <w:tcW w:w="0" w:type="auto"/>
            <w:shd w:val="clear" w:color="auto" w:fill="auto"/>
            <w:tcMar>
              <w:top w:w="15" w:type="dxa"/>
              <w:left w:w="108" w:type="dxa"/>
              <w:bottom w:w="0" w:type="dxa"/>
              <w:right w:w="108" w:type="dxa"/>
            </w:tcMar>
            <w:vAlign w:val="center"/>
            <w:hideMark/>
          </w:tcPr>
          <w:p w14:paraId="54700276" w14:textId="77777777" w:rsidR="001838A3" w:rsidRPr="001838A3" w:rsidRDefault="001838A3" w:rsidP="001838A3">
            <w:pPr>
              <w:spacing w:after="0" w:line="240" w:lineRule="auto"/>
              <w:contextualSpacing/>
              <w:jc w:val="center"/>
            </w:pPr>
            <w:r w:rsidRPr="001838A3">
              <w:t>Uncomfortable, electric hazard</w:t>
            </w:r>
          </w:p>
        </w:tc>
        <w:tc>
          <w:tcPr>
            <w:tcW w:w="0" w:type="auto"/>
            <w:shd w:val="clear" w:color="auto" w:fill="auto"/>
            <w:tcMar>
              <w:top w:w="15" w:type="dxa"/>
              <w:left w:w="108" w:type="dxa"/>
              <w:bottom w:w="0" w:type="dxa"/>
              <w:right w:w="108" w:type="dxa"/>
            </w:tcMar>
            <w:vAlign w:val="center"/>
            <w:hideMark/>
          </w:tcPr>
          <w:p w14:paraId="681B524A" w14:textId="77777777" w:rsidR="001838A3" w:rsidRPr="001838A3" w:rsidRDefault="001838A3" w:rsidP="001838A3">
            <w:pPr>
              <w:spacing w:after="0" w:line="240" w:lineRule="auto"/>
              <w:contextualSpacing/>
              <w:jc w:val="center"/>
            </w:pPr>
            <w:r w:rsidRPr="001838A3">
              <w:t>TENS, electrodes</w:t>
            </w:r>
          </w:p>
        </w:tc>
      </w:tr>
      <w:tr w:rsidR="001838A3" w:rsidRPr="001838A3" w14:paraId="289FD8A1" w14:textId="77777777" w:rsidTr="002349A8">
        <w:trPr>
          <w:trHeight w:val="470"/>
          <w:jc w:val="center"/>
        </w:trPr>
        <w:tc>
          <w:tcPr>
            <w:tcW w:w="0" w:type="auto"/>
            <w:shd w:val="clear" w:color="auto" w:fill="auto"/>
            <w:tcMar>
              <w:top w:w="15" w:type="dxa"/>
              <w:left w:w="108" w:type="dxa"/>
              <w:bottom w:w="0" w:type="dxa"/>
              <w:right w:w="108" w:type="dxa"/>
            </w:tcMar>
            <w:vAlign w:val="center"/>
            <w:hideMark/>
          </w:tcPr>
          <w:p w14:paraId="1ABC973F" w14:textId="5844046F" w:rsidR="001838A3" w:rsidRPr="001838A3" w:rsidRDefault="001838A3" w:rsidP="001838A3">
            <w:pPr>
              <w:spacing w:after="0" w:line="240" w:lineRule="auto"/>
              <w:contextualSpacing/>
              <w:jc w:val="center"/>
            </w:pPr>
            <w:proofErr w:type="spellStart"/>
            <w:r w:rsidRPr="001838A3">
              <w:t>Mechanotactile</w:t>
            </w:r>
            <w:proofErr w:type="spellEnd"/>
          </w:p>
          <w:p w14:paraId="50031B63" w14:textId="446AF6FB" w:rsidR="001838A3" w:rsidRPr="001838A3" w:rsidRDefault="001838A3" w:rsidP="001838A3">
            <w:pPr>
              <w:spacing w:after="0" w:line="240" w:lineRule="auto"/>
              <w:contextualSpacing/>
              <w:jc w:val="center"/>
            </w:pPr>
            <w:r w:rsidRPr="001838A3">
              <w:t>(Pressure / Normal Force)</w:t>
            </w:r>
          </w:p>
        </w:tc>
        <w:tc>
          <w:tcPr>
            <w:tcW w:w="0" w:type="auto"/>
            <w:shd w:val="clear" w:color="auto" w:fill="auto"/>
            <w:tcMar>
              <w:top w:w="15" w:type="dxa"/>
              <w:left w:w="108" w:type="dxa"/>
              <w:bottom w:w="0" w:type="dxa"/>
              <w:right w:w="108" w:type="dxa"/>
            </w:tcMar>
            <w:vAlign w:val="center"/>
            <w:hideMark/>
          </w:tcPr>
          <w:p w14:paraId="223E7417" w14:textId="5691E129" w:rsidR="001838A3" w:rsidRPr="001838A3" w:rsidRDefault="001838A3" w:rsidP="001838A3">
            <w:pPr>
              <w:spacing w:after="0" w:line="240" w:lineRule="auto"/>
              <w:contextualSpacing/>
              <w:jc w:val="center"/>
            </w:pPr>
            <w:r w:rsidRPr="001838A3">
              <w:t>Modality matched, easily detectable, intuitive</w:t>
            </w:r>
          </w:p>
        </w:tc>
        <w:tc>
          <w:tcPr>
            <w:tcW w:w="0" w:type="auto"/>
            <w:shd w:val="clear" w:color="auto" w:fill="auto"/>
            <w:tcMar>
              <w:top w:w="15" w:type="dxa"/>
              <w:left w:w="108" w:type="dxa"/>
              <w:bottom w:w="0" w:type="dxa"/>
              <w:right w:w="108" w:type="dxa"/>
            </w:tcMar>
            <w:vAlign w:val="center"/>
            <w:hideMark/>
          </w:tcPr>
          <w:p w14:paraId="50F86900" w14:textId="77777777" w:rsidR="001838A3" w:rsidRPr="001838A3" w:rsidRDefault="001838A3" w:rsidP="001838A3">
            <w:pPr>
              <w:spacing w:after="0" w:line="240" w:lineRule="auto"/>
              <w:contextualSpacing/>
              <w:jc w:val="center"/>
            </w:pPr>
            <w:r w:rsidRPr="001838A3">
              <w:t>Bulky, difficult to communicate intensity levels</w:t>
            </w:r>
          </w:p>
        </w:tc>
        <w:tc>
          <w:tcPr>
            <w:tcW w:w="0" w:type="auto"/>
            <w:shd w:val="clear" w:color="auto" w:fill="auto"/>
            <w:tcMar>
              <w:top w:w="15" w:type="dxa"/>
              <w:left w:w="108" w:type="dxa"/>
              <w:bottom w:w="0" w:type="dxa"/>
              <w:right w:w="108" w:type="dxa"/>
            </w:tcMar>
            <w:vAlign w:val="center"/>
            <w:hideMark/>
          </w:tcPr>
          <w:p w14:paraId="64E10C40" w14:textId="77777777" w:rsidR="001838A3" w:rsidRPr="001838A3" w:rsidRDefault="001838A3" w:rsidP="001838A3">
            <w:pPr>
              <w:spacing w:after="0" w:line="240" w:lineRule="auto"/>
              <w:contextualSpacing/>
              <w:jc w:val="center"/>
            </w:pPr>
            <w:r w:rsidRPr="001838A3">
              <w:t>Servo motor, rack and pinion, pneumatic actuators</w:t>
            </w:r>
          </w:p>
        </w:tc>
      </w:tr>
      <w:tr w:rsidR="001838A3" w:rsidRPr="001838A3" w14:paraId="68F1CF93" w14:textId="77777777" w:rsidTr="002349A8">
        <w:trPr>
          <w:trHeight w:val="344"/>
          <w:jc w:val="center"/>
        </w:trPr>
        <w:tc>
          <w:tcPr>
            <w:tcW w:w="0" w:type="auto"/>
            <w:shd w:val="clear" w:color="auto" w:fill="auto"/>
            <w:tcMar>
              <w:top w:w="15" w:type="dxa"/>
              <w:left w:w="108" w:type="dxa"/>
              <w:bottom w:w="0" w:type="dxa"/>
              <w:right w:w="108" w:type="dxa"/>
            </w:tcMar>
            <w:vAlign w:val="center"/>
            <w:hideMark/>
          </w:tcPr>
          <w:p w14:paraId="1746691D" w14:textId="3577C3E7" w:rsidR="001838A3" w:rsidRPr="001838A3" w:rsidRDefault="001838A3" w:rsidP="001838A3">
            <w:pPr>
              <w:spacing w:after="0" w:line="240" w:lineRule="auto"/>
              <w:contextualSpacing/>
              <w:jc w:val="center"/>
            </w:pPr>
            <w:proofErr w:type="spellStart"/>
            <w:r w:rsidRPr="001838A3">
              <w:t>Mechanotactile</w:t>
            </w:r>
            <w:proofErr w:type="spellEnd"/>
          </w:p>
          <w:p w14:paraId="033B4219" w14:textId="77777777" w:rsidR="001838A3" w:rsidRPr="001838A3" w:rsidRDefault="001838A3" w:rsidP="001838A3">
            <w:pPr>
              <w:spacing w:after="0" w:line="240" w:lineRule="auto"/>
              <w:contextualSpacing/>
              <w:jc w:val="center"/>
            </w:pPr>
            <w:r w:rsidRPr="001838A3">
              <w:t>(Skin Stretch / Shear Force)</w:t>
            </w:r>
          </w:p>
        </w:tc>
        <w:tc>
          <w:tcPr>
            <w:tcW w:w="0" w:type="auto"/>
            <w:shd w:val="clear" w:color="auto" w:fill="auto"/>
            <w:tcMar>
              <w:top w:w="15" w:type="dxa"/>
              <w:left w:w="108" w:type="dxa"/>
              <w:bottom w:w="0" w:type="dxa"/>
              <w:right w:w="108" w:type="dxa"/>
            </w:tcMar>
            <w:vAlign w:val="center"/>
            <w:hideMark/>
          </w:tcPr>
          <w:p w14:paraId="13637447" w14:textId="77777777" w:rsidR="001838A3" w:rsidRPr="001838A3" w:rsidRDefault="001838A3" w:rsidP="001838A3">
            <w:pPr>
              <w:spacing w:after="0" w:line="240" w:lineRule="auto"/>
              <w:contextualSpacing/>
              <w:jc w:val="center"/>
            </w:pPr>
            <w:r w:rsidRPr="001838A3">
              <w:t>Modality matched, easily detectable, communicates magnitude and direction, intuitive</w:t>
            </w:r>
          </w:p>
        </w:tc>
        <w:tc>
          <w:tcPr>
            <w:tcW w:w="0" w:type="auto"/>
            <w:shd w:val="clear" w:color="auto" w:fill="auto"/>
            <w:tcMar>
              <w:top w:w="15" w:type="dxa"/>
              <w:left w:w="108" w:type="dxa"/>
              <w:bottom w:w="0" w:type="dxa"/>
              <w:right w:w="108" w:type="dxa"/>
            </w:tcMar>
            <w:vAlign w:val="center"/>
            <w:hideMark/>
          </w:tcPr>
          <w:p w14:paraId="69708E4D" w14:textId="77777777" w:rsidR="001838A3" w:rsidRPr="001838A3" w:rsidRDefault="001838A3" w:rsidP="001838A3">
            <w:pPr>
              <w:spacing w:after="0" w:line="240" w:lineRule="auto"/>
              <w:contextualSpacing/>
              <w:jc w:val="center"/>
            </w:pPr>
            <w:r w:rsidRPr="001838A3">
              <w:t>Uncomfortable, dependent on skin-tactor contact, bulky</w:t>
            </w:r>
          </w:p>
        </w:tc>
        <w:tc>
          <w:tcPr>
            <w:tcW w:w="0" w:type="auto"/>
            <w:shd w:val="clear" w:color="auto" w:fill="auto"/>
            <w:tcMar>
              <w:top w:w="15" w:type="dxa"/>
              <w:left w:w="108" w:type="dxa"/>
              <w:bottom w:w="0" w:type="dxa"/>
              <w:right w:w="108" w:type="dxa"/>
            </w:tcMar>
            <w:vAlign w:val="center"/>
            <w:hideMark/>
          </w:tcPr>
          <w:p w14:paraId="1E100DE5" w14:textId="4EA33EDF" w:rsidR="001838A3" w:rsidRPr="001838A3" w:rsidRDefault="001838A3" w:rsidP="001838A3">
            <w:pPr>
              <w:spacing w:after="0" w:line="240" w:lineRule="auto"/>
              <w:contextualSpacing/>
              <w:jc w:val="center"/>
            </w:pPr>
            <w:r w:rsidRPr="001838A3">
              <w:t>Belts, rotating buttons, wheels</w:t>
            </w:r>
          </w:p>
        </w:tc>
      </w:tr>
    </w:tbl>
    <w:p w14:paraId="3EF71D33" w14:textId="6114CD56" w:rsidR="00AA3430" w:rsidRDefault="00AA3430" w:rsidP="001838A3">
      <w:pPr>
        <w:spacing w:after="0" w:line="240" w:lineRule="auto"/>
        <w:contextualSpacing/>
      </w:pPr>
    </w:p>
    <w:p w14:paraId="4C6A766B" w14:textId="5D002FFC" w:rsidR="00AA3430" w:rsidRDefault="00AA3430">
      <w:r>
        <w:br w:type="page"/>
      </w:r>
    </w:p>
    <w:p w14:paraId="6B3DB0E8" w14:textId="3A5A1B15" w:rsidR="00AA3430" w:rsidRDefault="00AA3430" w:rsidP="00AA3430">
      <w:pPr>
        <w:spacing w:after="0" w:line="240" w:lineRule="auto"/>
        <w:contextualSpacing/>
        <w:jc w:val="center"/>
      </w:pPr>
    </w:p>
    <w:p w14:paraId="57FD50CE" w14:textId="0E463583" w:rsidR="00AA3430" w:rsidRDefault="00554EA7" w:rsidP="00AA3430">
      <w:pPr>
        <w:spacing w:after="0" w:line="240" w:lineRule="auto"/>
        <w:contextualSpacing/>
        <w:jc w:val="center"/>
      </w:pPr>
      <w:r>
        <w:rPr>
          <w:noProof/>
        </w:rPr>
        <mc:AlternateContent>
          <mc:Choice Requires="wps">
            <w:drawing>
              <wp:anchor distT="45720" distB="45720" distL="114300" distR="114300" simplePos="0" relativeHeight="251659264" behindDoc="0" locked="0" layoutInCell="1" allowOverlap="1" wp14:anchorId="1C4ECEB8" wp14:editId="6436E7E8">
                <wp:simplePos x="0" y="0"/>
                <wp:positionH relativeFrom="margin">
                  <wp:align>center</wp:align>
                </wp:positionH>
                <wp:positionV relativeFrom="paragraph">
                  <wp:posOffset>3495960</wp:posOffset>
                </wp:positionV>
                <wp:extent cx="3698543"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543" cy="1404620"/>
                        </a:xfrm>
                        <a:prstGeom prst="rect">
                          <a:avLst/>
                        </a:prstGeom>
                        <a:noFill/>
                        <a:ln w="9525">
                          <a:noFill/>
                          <a:miter lim="800000"/>
                          <a:headEnd/>
                          <a:tailEnd/>
                        </a:ln>
                      </wps:spPr>
                      <wps:txbx>
                        <w:txbxContent>
                          <w:p w14:paraId="10B2BFF3" w14:textId="35EE1BB3" w:rsidR="005C6DD5" w:rsidRPr="00554EA7" w:rsidRDefault="005C6DD5" w:rsidP="00554EA7">
                            <w:pPr>
                              <w:jc w:val="center"/>
                              <w:rPr>
                                <w:color w:val="FF0000"/>
                                <w:sz w:val="72"/>
                                <w:szCs w:val="72"/>
                              </w:rPr>
                            </w:pPr>
                            <w:r w:rsidRPr="00554EA7">
                              <w:rPr>
                                <w:color w:val="FF0000"/>
                                <w:sz w:val="72"/>
                                <w:szCs w:val="72"/>
                              </w:rPr>
                              <w:t>PLACEHOLDER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4ECEB8" id="_x0000_t202" coordsize="21600,21600" o:spt="202" path="m,l,21600r21600,l21600,xe">
                <v:stroke joinstyle="miter"/>
                <v:path gradientshapeok="t" o:connecttype="rect"/>
              </v:shapetype>
              <v:shape id="Text Box 2" o:spid="_x0000_s1026" type="#_x0000_t202" style="position:absolute;left:0;text-align:left;margin-left:0;margin-top:275.25pt;width:291.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" filled="f" stroked="f">
                <v:textbox style="mso-fit-shape-to-text:t">
                  <w:txbxContent>
                    <w:p w14:paraId="10B2BFF3" w14:textId="35EE1BB3" w:rsidR="005C6DD5" w:rsidRPr="00554EA7" w:rsidRDefault="005C6DD5" w:rsidP="00554EA7">
                      <w:pPr>
                        <w:jc w:val="center"/>
                        <w:rPr>
                          <w:color w:val="FF0000"/>
                          <w:sz w:val="72"/>
                          <w:szCs w:val="72"/>
                        </w:rPr>
                      </w:pPr>
                      <w:r w:rsidRPr="00554EA7">
                        <w:rPr>
                          <w:color w:val="FF0000"/>
                          <w:sz w:val="72"/>
                          <w:szCs w:val="72"/>
                        </w:rPr>
                        <w:t>PLACEHOLDER</w:t>
                      </w:r>
                    </w:p>
                  </w:txbxContent>
                </v:textbox>
                <w10:wrap anchorx="margin"/>
              </v:shape>
            </w:pict>
          </mc:Fallback>
        </mc:AlternateContent>
      </w:r>
      <w:r w:rsidR="00AA3430" w:rsidRPr="00AA3430">
        <w:rPr>
          <w:noProof/>
        </w:rPr>
        <w:drawing>
          <wp:inline distT="0" distB="0" distL="0" distR="0" wp14:anchorId="53649EB4" wp14:editId="2FCD4F3D">
            <wp:extent cx="6387152" cy="4101152"/>
            <wp:effectExtent l="0" t="0" r="0" b="0"/>
            <wp:docPr id="28" name="Picture 27" descr="Diagram&#10;&#10;Description automatically generated">
              <a:extLst xmlns:a="http://schemas.openxmlformats.org/drawingml/2006/main">
                <a:ext uri="{FF2B5EF4-FFF2-40B4-BE49-F238E27FC236}">
                  <a16:creationId xmlns:a16="http://schemas.microsoft.com/office/drawing/2014/main" id="{033EE70C-60C5-4092-B68E-6F27B2FB1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Diagram&#10;&#10;Description automatically generated">
                      <a:extLst>
                        <a:ext uri="{FF2B5EF4-FFF2-40B4-BE49-F238E27FC236}">
                          <a16:creationId xmlns:a16="http://schemas.microsoft.com/office/drawing/2014/main" id="{033EE70C-60C5-4092-B68E-6F27B2FB18C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422270" cy="4123701"/>
                    </a:xfrm>
                    <a:prstGeom prst="rect">
                      <a:avLst/>
                    </a:prstGeom>
                  </pic:spPr>
                </pic:pic>
              </a:graphicData>
            </a:graphic>
          </wp:inline>
        </w:drawing>
      </w:r>
    </w:p>
    <w:p w14:paraId="491F3990" w14:textId="1DA90C3B" w:rsidR="00AA3430" w:rsidRDefault="00AA3430" w:rsidP="00AA3430">
      <w:pPr>
        <w:spacing w:after="0" w:line="240" w:lineRule="auto"/>
        <w:contextualSpacing/>
        <w:jc w:val="center"/>
      </w:pPr>
    </w:p>
    <w:p w14:paraId="4755D2DF" w14:textId="0A26D1AB" w:rsidR="00AA3430" w:rsidRDefault="00AA3430" w:rsidP="00AA3430">
      <w:pPr>
        <w:spacing w:after="0" w:line="240" w:lineRule="auto"/>
        <w:contextualSpacing/>
      </w:pPr>
      <w:r w:rsidRPr="00AA3430">
        <w:rPr>
          <w:b/>
          <w:bCs/>
        </w:rPr>
        <w:t>Fig. 1. Combination of wearable sensing glove and transfer feedback device technology.</w:t>
      </w:r>
      <w:r w:rsidRPr="00AA3430">
        <w:t xml:space="preserve"> The fusion of these two technologies can advance the mobility of individuals with sensory impairment, peripheral neuropathy, prosthetics, diabetes, and sclerosis.   </w:t>
      </w:r>
    </w:p>
    <w:p w14:paraId="685D11E3" w14:textId="61678574" w:rsidR="00AA3430" w:rsidRDefault="00AA3430" w:rsidP="00AA3430">
      <w:pPr>
        <w:spacing w:after="0" w:line="240" w:lineRule="auto"/>
        <w:contextualSpacing/>
        <w:jc w:val="center"/>
      </w:pPr>
    </w:p>
    <w:p w14:paraId="690CCEBC" w14:textId="7F00F882" w:rsidR="00CB2766" w:rsidRDefault="00462325" w:rsidP="00AA3430">
      <w:pPr>
        <w:spacing w:after="0" w:line="240" w:lineRule="auto"/>
        <w:contextualSpacing/>
        <w:jc w:val="center"/>
      </w:pPr>
      <w:r>
        <w:br w:type="page"/>
      </w:r>
      <w:r w:rsidR="00CB2766">
        <w:rPr>
          <w:noProof/>
        </w:rPr>
        <w:lastRenderedPageBreak/>
        <w:drawing>
          <wp:inline distT="0" distB="0" distL="0" distR="0" wp14:anchorId="3DE4B703" wp14:editId="0A4DCBC1">
            <wp:extent cx="4200580" cy="4800600"/>
            <wp:effectExtent l="0" t="0" r="9525" b="0"/>
            <wp:docPr id="2" name="Picture 2" descr="A picture containing sky,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different, various, severa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4387" cy="4839237"/>
                    </a:xfrm>
                    <a:prstGeom prst="rect">
                      <a:avLst/>
                    </a:prstGeom>
                  </pic:spPr>
                </pic:pic>
              </a:graphicData>
            </a:graphic>
          </wp:inline>
        </w:drawing>
      </w:r>
    </w:p>
    <w:p w14:paraId="2B63EA73" w14:textId="77777777" w:rsidR="00CB2766" w:rsidRDefault="00CB2766" w:rsidP="00CB2766">
      <w:pPr>
        <w:spacing w:after="0" w:line="240" w:lineRule="auto"/>
        <w:contextualSpacing/>
        <w:jc w:val="center"/>
      </w:pPr>
    </w:p>
    <w:p w14:paraId="332603B0" w14:textId="6DAAB97E" w:rsidR="00CB2766" w:rsidRDefault="00CB2766" w:rsidP="00CB2766">
      <w:pPr>
        <w:spacing w:after="0" w:line="240" w:lineRule="auto"/>
        <w:contextualSpacing/>
      </w:pPr>
      <w:r w:rsidRPr="00703ED2">
        <w:rPr>
          <w:b/>
          <w:bCs/>
        </w:rPr>
        <w:t xml:space="preserve">Fig. </w:t>
      </w:r>
      <w:r w:rsidR="00AA3430">
        <w:rPr>
          <w:b/>
          <w:bCs/>
        </w:rPr>
        <w:t>2</w:t>
      </w:r>
      <w:del w:id="201" w:author="Carl" w:date="2021-03-28T15:45:00Z">
        <w:r w:rsidRPr="00703ED2" w:rsidDel="0031098E">
          <w:rPr>
            <w:b/>
            <w:bCs/>
          </w:rPr>
          <w:delText>3</w:delText>
        </w:r>
      </w:del>
      <w:r w:rsidRPr="00703ED2">
        <w:rPr>
          <w:b/>
          <w:bCs/>
        </w:rPr>
        <w:t>. Commercial examples of wearable sensor gloves using different sensor technology.</w:t>
      </w:r>
      <w:r w:rsidRPr="00861C12">
        <w:t xml:space="preserve"> (A) </w:t>
      </w:r>
      <w:r>
        <w:t xml:space="preserve">Courtesy of Novel GmbH </w:t>
      </w:r>
      <w:r>
        <w:fldChar w:fldCharType="begin"/>
      </w:r>
      <w: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fldChar w:fldCharType="separate"/>
      </w:r>
      <w:r>
        <w:rPr>
          <w:noProof/>
        </w:rPr>
        <w:t>(Novel 2021)</w:t>
      </w:r>
      <w:r>
        <w:fldChar w:fldCharType="end"/>
      </w:r>
      <w:r w:rsidRPr="00861C12">
        <w:t xml:space="preserve"> (B)</w:t>
      </w:r>
      <w:r>
        <w:t xml:space="preserve"> Courtesy of Virtual Realities, LLC</w:t>
      </w:r>
      <w:r w:rsidRPr="00861C12">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rsidRPr="00861C12">
        <w:t xml:space="preserve"> (C) </w:t>
      </w:r>
      <w:r>
        <w:t xml:space="preserve">Courtesy of Sensor Holdings Limited </w:t>
      </w:r>
      <w:r>
        <w:fldChar w:fldCharType="begin"/>
      </w:r>
      <w: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fldChar w:fldCharType="separate"/>
      </w:r>
      <w:r>
        <w:rPr>
          <w:noProof/>
        </w:rPr>
        <w:t>(StretchSense 2021)</w:t>
      </w:r>
      <w:r>
        <w:fldChar w:fldCharType="end"/>
      </w:r>
      <w:r>
        <w:t xml:space="preserve"> </w:t>
      </w:r>
      <w:r w:rsidRPr="00861C12">
        <w:t xml:space="preserve">(D) </w:t>
      </w:r>
      <w:r>
        <w:t xml:space="preserve">Courtesy of </w:t>
      </w:r>
      <w:proofErr w:type="spellStart"/>
      <w:r>
        <w:t>Flexpoint</w:t>
      </w:r>
      <w:proofErr w:type="spellEnd"/>
      <w:r>
        <w:t xml:space="preserve"> Sensor Systems, Inc. </w:t>
      </w:r>
      <w:r>
        <w:fldChar w:fldCharType="begin"/>
      </w:r>
      <w: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fldChar w:fldCharType="separate"/>
      </w:r>
      <w:r>
        <w:rPr>
          <w:noProof/>
        </w:rPr>
        <w:t>(Flexpoint 2021)</w:t>
      </w:r>
      <w:r>
        <w:fldChar w:fldCharType="end"/>
      </w:r>
      <w:r w:rsidRPr="00861C12">
        <w:t xml:space="preserve"> (</w:t>
      </w:r>
      <w:r>
        <w:t>E</w:t>
      </w:r>
      <w:r w:rsidRPr="00861C12">
        <w:t>)</w:t>
      </w:r>
      <w:r>
        <w:t xml:space="preserve"> Courtesy of </w:t>
      </w:r>
      <w:proofErr w:type="spellStart"/>
      <w:r>
        <w:t>CaptoGlove</w:t>
      </w:r>
      <w:proofErr w:type="spellEnd"/>
      <w:r>
        <w:t xml:space="preserve"> Inc.</w:t>
      </w:r>
      <w:r w:rsidRPr="00861C12">
        <w:t xml:space="preserve"> </w:t>
      </w:r>
      <w:r>
        <w:fldChar w:fldCharType="begin"/>
      </w:r>
      <w: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fldChar w:fldCharType="separate"/>
      </w:r>
      <w:r>
        <w:rPr>
          <w:noProof/>
        </w:rPr>
        <w:t>(CaptoGlove 2020)</w:t>
      </w:r>
      <w:r>
        <w:fldChar w:fldCharType="end"/>
      </w:r>
      <w:r w:rsidRPr="00861C12">
        <w:t xml:space="preserve"> (</w:t>
      </w:r>
      <w:r>
        <w:t>F</w:t>
      </w:r>
      <w:r w:rsidRPr="00861C12">
        <w:t>)</w:t>
      </w:r>
      <w:r>
        <w:t xml:space="preserve"> Courtesy of Bebop Sensors</w:t>
      </w:r>
      <w:r w:rsidRPr="00861C12">
        <w:t xml:space="preserve"> </w:t>
      </w:r>
      <w:r>
        <w:fldChar w:fldCharType="begin"/>
      </w:r>
      <w: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fldChar w:fldCharType="separate"/>
      </w:r>
      <w:r>
        <w:rPr>
          <w:noProof/>
        </w:rPr>
        <w:t>(BeBop 2021)</w:t>
      </w:r>
      <w:r>
        <w:fldChar w:fldCharType="end"/>
      </w:r>
      <w:r w:rsidRPr="00861C12">
        <w:t xml:space="preserve"> </w:t>
      </w:r>
      <w:r>
        <w:t xml:space="preserve">(G) Courtesy of Medical Tactile Inc. </w:t>
      </w:r>
      <w:r>
        <w:fldChar w:fldCharType="begin"/>
      </w:r>
      <w: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fldChar w:fldCharType="separate"/>
      </w:r>
      <w:r>
        <w:rPr>
          <w:noProof/>
        </w:rPr>
        <w:t>(PPS 2021b)</w:t>
      </w:r>
      <w:r>
        <w:fldChar w:fldCharType="end"/>
      </w:r>
      <w:r w:rsidRPr="00861C12">
        <w:t xml:space="preserve"> (</w:t>
      </w:r>
      <w:r>
        <w:t>H</w:t>
      </w:r>
      <w:r w:rsidRPr="00861C12">
        <w:t>)</w:t>
      </w:r>
      <w:r>
        <w:t xml:space="preserve"> Courtesy of MI.MU Gloves Limited</w:t>
      </w:r>
      <w:r w:rsidRPr="00861C12">
        <w:t xml:space="preserve"> </w:t>
      </w:r>
      <w:r>
        <w:fldChar w:fldCharType="begin"/>
      </w:r>
      <w: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fldChar w:fldCharType="separate"/>
      </w:r>
      <w:r>
        <w:rPr>
          <w:noProof/>
        </w:rPr>
        <w:t>(MimuGloves 2021)</w:t>
      </w:r>
      <w:r>
        <w:fldChar w:fldCharType="end"/>
      </w:r>
      <w:r w:rsidRPr="00861C12">
        <w:t xml:space="preserve"> (</w:t>
      </w:r>
      <w:r>
        <w:t>I</w:t>
      </w:r>
      <w:r w:rsidRPr="00861C12">
        <w:t>)</w:t>
      </w:r>
      <w:r>
        <w:t xml:space="preserve"> Courtesy of </w:t>
      </w:r>
      <w:r w:rsidRPr="008A77D6">
        <w:t>Iron Will Innovations Canada Inc.</w:t>
      </w:r>
      <w:r>
        <w:t xml:space="preserve"> </w:t>
      </w:r>
      <w:r>
        <w:fldChar w:fldCharType="begin"/>
      </w:r>
      <w: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fldChar w:fldCharType="separate"/>
      </w:r>
      <w:r>
        <w:rPr>
          <w:noProof/>
        </w:rPr>
        <w:t>(Peregrine 2021)</w:t>
      </w:r>
      <w:r>
        <w:fldChar w:fldCharType="end"/>
      </w:r>
      <w:r w:rsidRPr="00861C12">
        <w:t xml:space="preserve"> (</w:t>
      </w:r>
      <w:r>
        <w:t>J</w:t>
      </w:r>
      <w:r w:rsidRPr="00861C12">
        <w:t>)</w:t>
      </w:r>
      <w:r>
        <w:t xml:space="preserve"> Courtesy of Manus </w:t>
      </w:r>
      <w:proofErr w:type="spellStart"/>
      <w:r>
        <w:t>Machinae</w:t>
      </w:r>
      <w:proofErr w:type="spellEnd"/>
      <w:r>
        <w:t xml:space="preserve"> BV</w:t>
      </w:r>
      <w:r w:rsidRPr="00861C12">
        <w:t xml:space="preserve"> </w:t>
      </w:r>
      <w:r>
        <w:fldChar w:fldCharType="begin"/>
      </w:r>
      <w: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fldChar w:fldCharType="separate"/>
      </w:r>
      <w:r>
        <w:rPr>
          <w:noProof/>
        </w:rPr>
        <w:t>(Manus-VR 2021)</w:t>
      </w:r>
      <w:r>
        <w:fldChar w:fldCharType="end"/>
      </w:r>
      <w:r w:rsidRPr="00861C12">
        <w:t xml:space="preserve"> (</w:t>
      </w:r>
      <w:r>
        <w:t>K</w:t>
      </w:r>
      <w:r w:rsidRPr="00861C12">
        <w:t>)</w:t>
      </w:r>
      <w:r>
        <w:t xml:space="preserve"> Courtesy of 5DT Technologies</w:t>
      </w:r>
      <w:r w:rsidRPr="00861C12">
        <w:t xml:space="preserve"> </w:t>
      </w:r>
      <w:r>
        <w:fldChar w:fldCharType="begin"/>
      </w:r>
      <w: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fldChar w:fldCharType="separate"/>
      </w:r>
      <w:r>
        <w:rPr>
          <w:noProof/>
        </w:rPr>
        <w:t>(5DT 2021)</w:t>
      </w:r>
      <w:r>
        <w:fldChar w:fldCharType="end"/>
      </w:r>
      <w:r w:rsidRPr="00861C12">
        <w:t xml:space="preserve"> (</w:t>
      </w:r>
      <w:r>
        <w:t>L</w:t>
      </w:r>
      <w:r w:rsidRPr="00861C12">
        <w:t xml:space="preserve">) </w:t>
      </w:r>
      <w:r>
        <w:t xml:space="preserve">Courtesy of Vista Medical, Ltd. </w:t>
      </w:r>
      <w:r>
        <w:fldChar w:fldCharType="begin"/>
      </w:r>
      <w: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fldChar w:fldCharType="separate"/>
      </w:r>
      <w:r>
        <w:rPr>
          <w:noProof/>
        </w:rPr>
        <w:t>(Vista Medical)</w:t>
      </w:r>
      <w:r>
        <w:fldChar w:fldCharType="end"/>
      </w:r>
    </w:p>
    <w:p w14:paraId="53F13876" w14:textId="77777777" w:rsidR="00CB2766" w:rsidRDefault="00CB2766" w:rsidP="00CB2766">
      <w:pPr>
        <w:spacing w:after="0" w:line="240" w:lineRule="auto"/>
        <w:contextualSpacing/>
        <w:jc w:val="center"/>
      </w:pPr>
      <w:r>
        <w:br w:type="page"/>
      </w:r>
      <w:r>
        <w:rPr>
          <w:noProof/>
        </w:rPr>
        <w:lastRenderedPageBreak/>
        <w:drawing>
          <wp:inline distT="0" distB="0" distL="0" distR="0" wp14:anchorId="15FD101E" wp14:editId="285FFC3B">
            <wp:extent cx="5943600" cy="4671060"/>
            <wp:effectExtent l="0" t="0" r="0" b="0"/>
            <wp:docPr id="3" name="Picture 3"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ca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680FF5C2" w14:textId="77777777" w:rsidR="00CB2766" w:rsidRDefault="00CB2766" w:rsidP="00CB2766">
      <w:pPr>
        <w:spacing w:after="0" w:line="240" w:lineRule="auto"/>
        <w:contextualSpacing/>
      </w:pPr>
    </w:p>
    <w:p w14:paraId="47540D16" w14:textId="5A8E8C04" w:rsidR="00CB2766" w:rsidRDefault="00CB2766" w:rsidP="00CB2766">
      <w:pPr>
        <w:spacing w:after="0" w:line="240" w:lineRule="auto"/>
        <w:contextualSpacing/>
      </w:pPr>
      <w:r w:rsidRPr="005374D5">
        <w:rPr>
          <w:b/>
          <w:bCs/>
        </w:rPr>
        <w:t xml:space="preserve">Fig. </w:t>
      </w:r>
      <w:r w:rsidR="00AA3430">
        <w:rPr>
          <w:b/>
          <w:bCs/>
        </w:rPr>
        <w:t>3</w:t>
      </w:r>
      <w:del w:id="202" w:author="Carl" w:date="2021-03-28T15:45:00Z">
        <w:r w:rsidRPr="005374D5" w:rsidDel="0031098E">
          <w:rPr>
            <w:b/>
            <w:bCs/>
          </w:rPr>
          <w:delText>4</w:delText>
        </w:r>
      </w:del>
      <w:r w:rsidRPr="005374D5">
        <w:rPr>
          <w:b/>
          <w:bCs/>
        </w:rPr>
        <w:t>. Do-It-Yourself prototypes of wearable sensor gloves using different sensor technology.</w:t>
      </w:r>
      <w:r w:rsidRPr="005374D5">
        <w:t xml:space="preserve"> (A) </w:t>
      </w:r>
      <w:r>
        <w:t xml:space="preserve">Courtesy from Thingiverse.com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rsidRPr="005374D5">
        <w:t xml:space="preserve"> (B) </w:t>
      </w:r>
      <w:r>
        <w:t xml:space="preserve">Courtesy of Instructables.com </w:t>
      </w:r>
      <w:r>
        <w:fldChar w:fldCharType="begin"/>
      </w:r>
      <w: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fldChar w:fldCharType="separate"/>
      </w:r>
      <w:r>
        <w:rPr>
          <w:noProof/>
        </w:rPr>
        <w:t>(vu2aeo 2021)</w:t>
      </w:r>
      <w:r>
        <w:fldChar w:fldCharType="end"/>
      </w:r>
      <w:r w:rsidRPr="005374D5">
        <w:t xml:space="preserve"> (C) </w:t>
      </w:r>
      <w:r w:rsidRPr="00952702">
        <w:t xml:space="preserve">Courtesy of Instructables.com </w:t>
      </w:r>
      <w:r>
        <w:fldChar w:fldCharType="begin"/>
      </w:r>
      <w: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fldChar w:fldCharType="separate"/>
      </w:r>
      <w:r>
        <w:rPr>
          <w:noProof/>
        </w:rPr>
        <w:t>(Shja7942 2021)</w:t>
      </w:r>
      <w:r>
        <w:fldChar w:fldCharType="end"/>
      </w:r>
      <w:r w:rsidRPr="005374D5">
        <w:t xml:space="preserve"> (D) </w:t>
      </w:r>
      <w:r w:rsidRPr="00952702">
        <w:t xml:space="preserve">Courtesy of Instructables.com </w:t>
      </w:r>
      <w:r>
        <w:fldChar w:fldCharType="begin"/>
      </w:r>
      <w: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rsidRPr="005374D5">
        <w:t xml:space="preserve"> (E) </w:t>
      </w:r>
      <w:r w:rsidRPr="00952702">
        <w:t xml:space="preserve">Courtesy of Instructables.com </w:t>
      </w:r>
      <w:r>
        <w:fldChar w:fldCharType="begin"/>
      </w:r>
      <w: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fldChar w:fldCharType="separate"/>
      </w:r>
      <w:r>
        <w:rPr>
          <w:noProof/>
        </w:rPr>
        <w:t>(Freire 2021b)</w:t>
      </w:r>
      <w:r>
        <w:fldChar w:fldCharType="end"/>
      </w:r>
      <w:r w:rsidRPr="005374D5">
        <w:t xml:space="preserve"> (F) </w:t>
      </w:r>
      <w:r w:rsidRPr="00952702">
        <w:t xml:space="preserve">Courtesy of Instructables.com </w:t>
      </w:r>
      <w:r>
        <w:fldChar w:fldCharType="begin"/>
      </w:r>
      <w: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fldChar w:fldCharType="separate"/>
      </w:r>
      <w:r>
        <w:rPr>
          <w:noProof/>
        </w:rPr>
        <w:t>(Plusea 2021)</w:t>
      </w:r>
      <w:r>
        <w:fldChar w:fldCharType="end"/>
      </w:r>
      <w:r w:rsidRPr="005374D5">
        <w:t xml:space="preserve"> (G) </w:t>
      </w:r>
      <w:r w:rsidRPr="00952702">
        <w:t xml:space="preserve">Courtesy of Instructables.com </w:t>
      </w:r>
      <w:r>
        <w:fldChar w:fldCharType="begin"/>
      </w:r>
      <w: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fldChar w:fldCharType="separate"/>
      </w:r>
      <w:r>
        <w:rPr>
          <w:noProof/>
        </w:rPr>
        <w:t>(Donaldson 2021)</w:t>
      </w:r>
      <w:r>
        <w:fldChar w:fldCharType="end"/>
      </w:r>
      <w:r w:rsidRPr="005374D5">
        <w:t xml:space="preserve"> (H) </w:t>
      </w:r>
      <w:r w:rsidRPr="00952702">
        <w:t xml:space="preserve">Courtesy of Instructables.com </w:t>
      </w:r>
      <w:r>
        <w:fldChar w:fldCharType="begin"/>
      </w:r>
      <w: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fldChar w:fldCharType="separate"/>
      </w:r>
      <w:r>
        <w:rPr>
          <w:noProof/>
        </w:rPr>
        <w:t>(Freire 2021a)</w:t>
      </w:r>
      <w:r>
        <w:fldChar w:fldCharType="end"/>
      </w:r>
      <w:r w:rsidRPr="005374D5">
        <w:t xml:space="preserve"> (I) </w:t>
      </w:r>
      <w:r w:rsidRPr="00952702">
        <w:t xml:space="preserve">Courtesy of Instructables.com </w:t>
      </w:r>
      <w:r>
        <w:fldChar w:fldCharType="begin"/>
      </w:r>
      <w: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fldChar w:fldCharType="separate"/>
      </w:r>
      <w:r>
        <w:rPr>
          <w:noProof/>
        </w:rPr>
        <w:t>(DanielE58 2021)</w:t>
      </w:r>
      <w:r>
        <w:fldChar w:fldCharType="end"/>
      </w:r>
    </w:p>
    <w:p w14:paraId="016BD832" w14:textId="38E01463" w:rsidR="00462325" w:rsidRDefault="00CB2766">
      <w:r>
        <w:br w:type="page"/>
      </w:r>
    </w:p>
    <w:p w14:paraId="36E5AAF7" w14:textId="0523BFC0" w:rsidR="0056100A" w:rsidRDefault="00B37657" w:rsidP="00462325">
      <w:pPr>
        <w:spacing w:after="0" w:line="240" w:lineRule="auto"/>
        <w:contextualSpacing/>
        <w:jc w:val="center"/>
      </w:pPr>
      <w:r>
        <w:rPr>
          <w:noProof/>
        </w:rPr>
        <w:lastRenderedPageBreak/>
        <w:drawing>
          <wp:inline distT="0" distB="0" distL="0" distR="0" wp14:anchorId="477FEB5C" wp14:editId="4AC328FB">
            <wp:extent cx="5943600" cy="6094095"/>
            <wp:effectExtent l="0" t="0" r="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14:paraId="16CEC958" w14:textId="3B9C47AA" w:rsidR="0056100A" w:rsidRDefault="0056100A" w:rsidP="00462325">
      <w:pPr>
        <w:spacing w:after="0" w:line="240" w:lineRule="auto"/>
        <w:contextualSpacing/>
      </w:pPr>
      <w:r w:rsidRPr="0056100A">
        <w:rPr>
          <w:b/>
          <w:bCs/>
        </w:rPr>
        <w:t xml:space="preserve">Fig. </w:t>
      </w:r>
      <w:r w:rsidR="00AA3430">
        <w:rPr>
          <w:b/>
          <w:bCs/>
        </w:rPr>
        <w:t>4</w:t>
      </w:r>
      <w:del w:id="203" w:author="Carl" w:date="2021-03-28T15:45:00Z">
        <w:r w:rsidRPr="0056100A" w:rsidDel="0031098E">
          <w:rPr>
            <w:b/>
            <w:bCs/>
          </w:rPr>
          <w:delText>1</w:delText>
        </w:r>
      </w:del>
      <w:r w:rsidRPr="0056100A">
        <w:rPr>
          <w:b/>
          <w:bCs/>
        </w:rPr>
        <w:t>. Wearable sensor gloves using different sensor technology.</w:t>
      </w:r>
      <w:r w:rsidRPr="0056100A">
        <w:t xml:space="preserve"> (</w:t>
      </w:r>
      <w:r w:rsidR="00AF6468">
        <w:t>A</w:t>
      </w:r>
      <w:r w:rsidRPr="0056100A">
        <w:t xml:space="preserve">)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w:t>
      </w:r>
      <w:r w:rsidR="00AF6468" w:rsidRPr="0056100A">
        <w:t>(</w:t>
      </w:r>
      <w:r w:rsidR="00AF6468">
        <w:t>B</w:t>
      </w:r>
      <w:r w:rsidR="00AF6468" w:rsidRPr="0056100A">
        <w:t xml:space="preserve">) Glove with strain sensors made from a silver nanowire layer </w:t>
      </w:r>
      <w:r w:rsidR="00AF6468">
        <w:fldChar w:fldCharType="begin"/>
      </w:r>
      <w:r w:rsidR="00AF6468">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AF6468">
        <w:fldChar w:fldCharType="separate"/>
      </w:r>
      <w:r w:rsidR="00AF6468">
        <w:rPr>
          <w:noProof/>
        </w:rPr>
        <w:t>(Chen et al. 2016)</w:t>
      </w:r>
      <w:r w:rsidR="00AF6468">
        <w:fldChar w:fldCharType="end"/>
      </w:r>
      <w:r w:rsidR="00AF6468" w:rsidRPr="0056100A">
        <w:t xml:space="preserve"> </w:t>
      </w:r>
      <w:r w:rsidRPr="0056100A">
        <w:t>(C)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w:t>
      </w:r>
      <w:proofErr w:type="spellStart"/>
      <w:r w:rsidRPr="0056100A">
        <w:t>gallinstan</w:t>
      </w:r>
      <w:proofErr w:type="spellEnd"/>
      <w:r w:rsidRPr="0056100A">
        <w:t xml:space="preserve">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w:t>
      </w:r>
      <w:proofErr w:type="spellStart"/>
      <w:r w:rsidRPr="0056100A">
        <w:t>Ecoflex</w:t>
      </w:r>
      <w:proofErr w:type="spellEnd"/>
      <w:r w:rsidRPr="0056100A">
        <w:t xml:space="preserve">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w:t>
      </w:r>
      <w:proofErr w:type="spellStart"/>
      <w:r w:rsidRPr="0056100A">
        <w:t>Ti</w:t>
      </w:r>
      <w:proofErr w:type="spellEnd"/>
      <w:r w:rsidRPr="0056100A">
        <w:t xml:space="preserve">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AB786A">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AB786A">
        <w:rPr>
          <w:noProof/>
        </w:rPr>
        <w:t>(Li et al. 2020b)</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547F7484" w14:textId="3717283E" w:rsidR="0056100A" w:rsidRDefault="00BB411A" w:rsidP="00861C12">
      <w:pPr>
        <w:spacing w:after="0" w:line="240" w:lineRule="auto"/>
        <w:contextualSpacing/>
        <w:jc w:val="center"/>
      </w:pPr>
      <w:r>
        <w:rPr>
          <w:noProof/>
        </w:rPr>
        <w:lastRenderedPageBreak/>
        <w:drawing>
          <wp:inline distT="0" distB="0" distL="0" distR="0" wp14:anchorId="0E6FB090" wp14:editId="462DDFC2">
            <wp:extent cx="5943600" cy="4538345"/>
            <wp:effectExtent l="0" t="0" r="0" b="0"/>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1257AF41" w14:textId="2776DDE5" w:rsidR="0056100A" w:rsidRDefault="0056100A" w:rsidP="00F14FF3">
      <w:pPr>
        <w:spacing w:after="0" w:line="240" w:lineRule="auto"/>
        <w:contextualSpacing/>
      </w:pPr>
    </w:p>
    <w:p w14:paraId="162B5FE1" w14:textId="508BF93A" w:rsidR="0056100A" w:rsidRDefault="0056100A" w:rsidP="00F14FF3">
      <w:pPr>
        <w:spacing w:after="0" w:line="240" w:lineRule="auto"/>
        <w:contextualSpacing/>
      </w:pPr>
      <w:r w:rsidRPr="0056100A">
        <w:rPr>
          <w:b/>
          <w:bCs/>
        </w:rPr>
        <w:t xml:space="preserve">Fig. </w:t>
      </w:r>
      <w:r w:rsidR="00AA3430">
        <w:rPr>
          <w:b/>
          <w:bCs/>
        </w:rPr>
        <w:t>5</w:t>
      </w:r>
      <w:del w:id="204" w:author="Carl" w:date="2021-03-28T15:45:00Z">
        <w:r w:rsidRPr="0056100A" w:rsidDel="0031098E">
          <w:rPr>
            <w:b/>
            <w:bCs/>
          </w:rPr>
          <w:delText>2</w:delText>
        </w:r>
      </w:del>
      <w:r w:rsidRPr="0056100A">
        <w:rPr>
          <w:b/>
          <w:bCs/>
        </w:rPr>
        <w:t>. More examples of wearable sensor gloves using different sensor technology.</w:t>
      </w:r>
      <w:r w:rsidRPr="0056100A">
        <w:t xml:space="preserve"> (A) </w:t>
      </w:r>
      <w:r w:rsidR="00BB411A">
        <w:t>T</w:t>
      </w:r>
      <w:r w:rsidRPr="0056100A">
        <w:t xml:space="preserve">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w:t>
      </w:r>
      <w:r w:rsidR="00BB411A">
        <w:t>T</w:t>
      </w:r>
      <w:r w:rsidRPr="0056100A">
        <w:t xml:space="preserve">emperature sensor </w:t>
      </w:r>
      <w:r w:rsidR="00BB411A">
        <w:t>made using</w:t>
      </w:r>
      <w:r w:rsidRPr="0056100A">
        <w:t xml:space="preserve"> </w:t>
      </w:r>
      <w:proofErr w:type="spellStart"/>
      <w:r w:rsidRPr="0056100A">
        <w:t>Ti</w:t>
      </w:r>
      <w:proofErr w:type="spellEnd"/>
      <w:r w:rsidRPr="0056100A">
        <w:t xml:space="preserve">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w:t>
      </w:r>
      <w:r w:rsidR="00BB411A">
        <w:t>T</w:t>
      </w:r>
      <w:r w:rsidRPr="0056100A">
        <w: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w:t>
      </w:r>
      <w:r w:rsidR="00BB411A">
        <w:t>S</w:t>
      </w:r>
      <w:r w:rsidRPr="0056100A">
        <w:t>train sensor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w:t>
      </w:r>
      <w:r w:rsidR="00BB411A">
        <w:t>S</w:t>
      </w:r>
      <w:r w:rsidRPr="0056100A">
        <w:t xml:space="preserve">train sensor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w:t>
      </w:r>
      <w:r w:rsidR="00BB411A">
        <w:t>S</w:t>
      </w:r>
      <w:r w:rsidRPr="0056100A">
        <w:t xml:space="preserve">train sensor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w:t>
      </w:r>
      <w:r w:rsidR="00BB411A">
        <w:t>P</w:t>
      </w:r>
      <w:r w:rsidRPr="0056100A">
        <w:t xml:space="preserve">ressure sensor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w:t>
      </w:r>
      <w:r w:rsidR="00BB411A">
        <w:t>P</w:t>
      </w:r>
      <w:r w:rsidRPr="0056100A">
        <w:t>ressure sensor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w:t>
      </w:r>
      <w:r w:rsidR="00BB411A">
        <w:t>P</w:t>
      </w:r>
      <w:r w:rsidRPr="0056100A">
        <w:t>ressure sensor made</w:t>
      </w:r>
      <w:r w:rsidR="000D413A">
        <w:t xml:space="preserve"> with an air dielectrics for transparent and wearable pressure sensor array </w:t>
      </w:r>
      <w:r w:rsidR="000D413A">
        <w:fldChar w:fldCharType="begin"/>
      </w:r>
      <w:r w:rsidR="006138B5">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0D413A">
        <w:fldChar w:fldCharType="separate"/>
      </w:r>
      <w:r w:rsidR="000D413A">
        <w:rPr>
          <w:noProof/>
        </w:rPr>
        <w:t>(Ji et al. 2020)</w:t>
      </w:r>
      <w:r w:rsidR="000D413A">
        <w:fldChar w:fldCharType="end"/>
      </w:r>
    </w:p>
    <w:p w14:paraId="5D11AD8D" w14:textId="0A3BF04E" w:rsidR="00AA3430" w:rsidRDefault="00AA3430" w:rsidP="00F14FF3">
      <w:pPr>
        <w:spacing w:after="0" w:line="240" w:lineRule="auto"/>
        <w:contextualSpacing/>
      </w:pPr>
    </w:p>
    <w:p w14:paraId="387E8EB8" w14:textId="6A35ED07" w:rsidR="00AA3430" w:rsidRDefault="00AA3430">
      <w:r>
        <w:br w:type="page"/>
      </w:r>
    </w:p>
    <w:p w14:paraId="0B3AA736" w14:textId="2588972B" w:rsidR="00AA3430" w:rsidRDefault="00AA3430" w:rsidP="00AA3430">
      <w:pPr>
        <w:jc w:val="center"/>
      </w:pPr>
      <w:r>
        <w:rPr>
          <w:noProof/>
        </w:rPr>
        <w:lastRenderedPageBreak/>
        <w:drawing>
          <wp:inline distT="0" distB="0" distL="0" distR="0" wp14:anchorId="041C1920" wp14:editId="44FCA58F">
            <wp:extent cx="4857750" cy="550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750" cy="5505450"/>
                    </a:xfrm>
                    <a:prstGeom prst="rect">
                      <a:avLst/>
                    </a:prstGeom>
                  </pic:spPr>
                </pic:pic>
              </a:graphicData>
            </a:graphic>
          </wp:inline>
        </w:drawing>
      </w:r>
    </w:p>
    <w:p w14:paraId="3FD8DFBA" w14:textId="77777777" w:rsidR="00AA3430" w:rsidRDefault="00AA3430" w:rsidP="00250C7B"/>
    <w:p w14:paraId="7500D115" w14:textId="2B683CFC" w:rsidR="005374D5" w:rsidRDefault="00AA3430" w:rsidP="00250C7B">
      <w:pPr>
        <w:rPr>
          <w:b/>
          <w:bCs/>
        </w:rPr>
      </w:pPr>
      <w:r w:rsidRPr="00AA3430">
        <w:rPr>
          <w:b/>
          <w:bCs/>
        </w:rPr>
        <w:t>Fig. 6. Illustration of the different feedback modalities.</w:t>
      </w:r>
    </w:p>
    <w:p w14:paraId="58F867D0" w14:textId="4CB36F5A" w:rsidR="00AA3430" w:rsidRDefault="00AA3430">
      <w:pPr>
        <w:rPr>
          <w:b/>
          <w:bCs/>
        </w:rPr>
      </w:pPr>
      <w:r>
        <w:rPr>
          <w:b/>
          <w:bCs/>
        </w:rPr>
        <w:br w:type="page"/>
      </w:r>
    </w:p>
    <w:p w14:paraId="1AC3B2E7" w14:textId="191706CF" w:rsidR="00AA3430" w:rsidRDefault="00522726" w:rsidP="00522726">
      <w:pPr>
        <w:jc w:val="center"/>
        <w:rPr>
          <w:b/>
          <w:bCs/>
        </w:rPr>
      </w:pPr>
      <w:r>
        <w:rPr>
          <w:b/>
          <w:bCs/>
          <w:noProof/>
        </w:rPr>
        <w:lastRenderedPageBreak/>
        <w:drawing>
          <wp:inline distT="0" distB="0" distL="0" distR="0" wp14:anchorId="236CF2F8" wp14:editId="45981718">
            <wp:extent cx="3999791" cy="595384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9791" cy="5953849"/>
                    </a:xfrm>
                    <a:prstGeom prst="rect">
                      <a:avLst/>
                    </a:prstGeom>
                  </pic:spPr>
                </pic:pic>
              </a:graphicData>
            </a:graphic>
          </wp:inline>
        </w:drawing>
      </w:r>
    </w:p>
    <w:p w14:paraId="364DC9E7" w14:textId="77777777" w:rsidR="00522726" w:rsidRDefault="00522726" w:rsidP="00250C7B">
      <w:pPr>
        <w:rPr>
          <w:b/>
          <w:bCs/>
        </w:rPr>
      </w:pPr>
    </w:p>
    <w:p w14:paraId="503782C6" w14:textId="6A199FB8" w:rsidR="00AA3430" w:rsidRDefault="00AA3430" w:rsidP="00AA3430">
      <w:r w:rsidRPr="00AA3430">
        <w:rPr>
          <w:b/>
          <w:bCs/>
        </w:rPr>
        <w:t xml:space="preserve">Fig. 7. Normal </w:t>
      </w:r>
      <w:proofErr w:type="spellStart"/>
      <w:r w:rsidRPr="00AA3430">
        <w:rPr>
          <w:b/>
          <w:bCs/>
        </w:rPr>
        <w:t>mechanotactile</w:t>
      </w:r>
      <w:proofErr w:type="spellEnd"/>
      <w:r w:rsidRPr="00AA3430">
        <w:rPr>
          <w:b/>
          <w:bCs/>
        </w:rPr>
        <w:t xml:space="preserve"> feedback actuators. </w:t>
      </w:r>
      <w:r w:rsidRPr="00522726">
        <w:t>(A) Normal force applied through servos (</w:t>
      </w:r>
      <w:proofErr w:type="spellStart"/>
      <w:r w:rsidRPr="00522726">
        <w:t>Antfolk</w:t>
      </w:r>
      <w:proofErr w:type="spellEnd"/>
      <w:r w:rsidRPr="00522726">
        <w:t xml:space="preserve"> et al.). (B) Normal force applied with a tactor actuated by a rack and pinion- left, and a Bowden cable- right (</w:t>
      </w:r>
      <w:proofErr w:type="spellStart"/>
      <w:r w:rsidRPr="00522726">
        <w:t>Schoepp</w:t>
      </w:r>
      <w:proofErr w:type="spellEnd"/>
      <w:r w:rsidRPr="00522726">
        <w:t xml:space="preserve"> et al.). (C) Dielectric fluid actuated pouches for normal feedback (</w:t>
      </w:r>
      <w:proofErr w:type="spellStart"/>
      <w:r w:rsidRPr="00522726">
        <w:t>Kyungwon</w:t>
      </w:r>
      <w:proofErr w:type="spellEnd"/>
      <w:r w:rsidRPr="00522726">
        <w:t xml:space="preserve"> et al.) (D) Balloon array for fingertip force feedback (King et al.). (E) Normal force applied by pneumatic bellows creating squeeze (Young et al.). (F) Geometry tactile display (</w:t>
      </w:r>
      <w:proofErr w:type="spellStart"/>
      <w:r w:rsidRPr="00522726">
        <w:t>Mitsuda</w:t>
      </w:r>
      <w:proofErr w:type="spellEnd"/>
      <w:r w:rsidRPr="00522726">
        <w:t xml:space="preserve"> et al.). (G)  Pneumatic wristband capable of pulsating (</w:t>
      </w:r>
      <w:proofErr w:type="spellStart"/>
      <w:r w:rsidRPr="00522726">
        <w:t>Raitor</w:t>
      </w:r>
      <w:proofErr w:type="spellEnd"/>
      <w:r w:rsidRPr="00522726">
        <w:t xml:space="preserve"> et al.)</w:t>
      </w:r>
    </w:p>
    <w:p w14:paraId="74113380" w14:textId="00E146B7" w:rsidR="00522726" w:rsidRDefault="00522726" w:rsidP="00522726">
      <w:pPr>
        <w:jc w:val="center"/>
      </w:pPr>
      <w:r>
        <w:rPr>
          <w:noProof/>
        </w:rPr>
        <w:lastRenderedPageBreak/>
        <w:drawing>
          <wp:inline distT="0" distB="0" distL="0" distR="0" wp14:anchorId="5D629DB1" wp14:editId="547B6E37">
            <wp:extent cx="4672047" cy="582294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2047" cy="5822943"/>
                    </a:xfrm>
                    <a:prstGeom prst="rect">
                      <a:avLst/>
                    </a:prstGeom>
                  </pic:spPr>
                </pic:pic>
              </a:graphicData>
            </a:graphic>
          </wp:inline>
        </w:drawing>
      </w:r>
    </w:p>
    <w:p w14:paraId="1E1F48C7" w14:textId="1DA033C6" w:rsidR="00522726" w:rsidRPr="00AA3430" w:rsidRDefault="00522726" w:rsidP="00AA3430">
      <w:pPr>
        <w:rPr>
          <w:b/>
          <w:bCs/>
        </w:rPr>
      </w:pPr>
      <w:r w:rsidRPr="00522726">
        <w:rPr>
          <w:b/>
          <w:bCs/>
        </w:rPr>
        <w:t xml:space="preserve">Fig. 8. </w:t>
      </w:r>
      <w:proofErr w:type="spellStart"/>
      <w:r w:rsidRPr="00522726">
        <w:rPr>
          <w:b/>
          <w:bCs/>
        </w:rPr>
        <w:t>Mechanotactile</w:t>
      </w:r>
      <w:proofErr w:type="spellEnd"/>
      <w:r w:rsidRPr="00522726">
        <w:rPr>
          <w:b/>
          <w:bCs/>
        </w:rPr>
        <w:t xml:space="preserve"> feedback actuators. </w:t>
      </w:r>
      <w:r w:rsidRPr="00522726">
        <w:t xml:space="preserve">(A) Rotational skin </w:t>
      </w:r>
      <w:proofErr w:type="gramStart"/>
      <w:r w:rsidRPr="00522726">
        <w:t>stretch</w:t>
      </w:r>
      <w:proofErr w:type="gramEnd"/>
      <w:r w:rsidRPr="00522726">
        <w:t xml:space="preserve"> double head tactor (Bark et al.). (B) Wheel lateral skin stretch wearable device (Rossi et al.). (C) Finger pad skin stretch using a moving tactor (Schorr et al.). (D) Lateral skin </w:t>
      </w:r>
      <w:proofErr w:type="gramStart"/>
      <w:r w:rsidRPr="00522726">
        <w:t>stretch</w:t>
      </w:r>
      <w:proofErr w:type="gramEnd"/>
      <w:r w:rsidRPr="00522726">
        <w:t xml:space="preserve"> wearable device for balance training (Pan et al.). (E) Soft skin </w:t>
      </w:r>
      <w:proofErr w:type="gramStart"/>
      <w:r w:rsidRPr="00522726">
        <w:t>stretch</w:t>
      </w:r>
      <w:proofErr w:type="gramEnd"/>
      <w:r w:rsidRPr="00522726">
        <w:t xml:space="preserve"> TCP actuated device (</w:t>
      </w:r>
      <w:proofErr w:type="spellStart"/>
      <w:r w:rsidRPr="00522726">
        <w:t>Chossat</w:t>
      </w:r>
      <w:proofErr w:type="spellEnd"/>
      <w:r w:rsidRPr="00522726">
        <w:t xml:space="preserve"> et al.).</w:t>
      </w:r>
    </w:p>
    <w:sectPr w:rsidR="00522726" w:rsidRPr="00AA34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Yun Soung Kim" w:date="2021-03-18T20:22:00Z" w:initials="YSK">
    <w:p w14:paraId="5A8B1DC1" w14:textId="77777777" w:rsidR="005C6DD5" w:rsidRDefault="005C6DD5">
      <w:pPr>
        <w:pStyle w:val="CommentText"/>
      </w:pPr>
      <w:r>
        <w:rPr>
          <w:rStyle w:val="CommentReference"/>
        </w:rPr>
        <w:annotationRef/>
      </w:r>
      <w:r>
        <w:t>The order of logic could be improved, in my opinion. For example,</w:t>
      </w:r>
      <w:r>
        <w:br/>
      </w:r>
      <w:r>
        <w:br/>
        <w:t>1. Many WSG have been developed.</w:t>
      </w:r>
    </w:p>
    <w:p w14:paraId="26181581" w14:textId="5BB3AC0B" w:rsidR="005C6DD5" w:rsidRDefault="005C6DD5">
      <w:pPr>
        <w:pStyle w:val="CommentText"/>
      </w:pPr>
      <w:r>
        <w:t>2. But these WSG are not good in that it cannot do X Y Z.</w:t>
      </w:r>
    </w:p>
    <w:p w14:paraId="16DC1623" w14:textId="5475247A" w:rsidR="005C6DD5" w:rsidRDefault="005C6DD5">
      <w:pPr>
        <w:pStyle w:val="CommentText"/>
      </w:pPr>
      <w:r>
        <w:t>3. X Y Z is especially important for people with certain impairment.</w:t>
      </w:r>
    </w:p>
    <w:p w14:paraId="2D052CB8" w14:textId="6BB76E77" w:rsidR="005C6DD5" w:rsidRDefault="005C6DD5">
      <w:pPr>
        <w:pStyle w:val="CommentText"/>
      </w:pPr>
      <w:r>
        <w:t>4. So on.</w:t>
      </w:r>
    </w:p>
    <w:p w14:paraId="7715AD62" w14:textId="15A98702" w:rsidR="005C6DD5" w:rsidRDefault="005C6DD5">
      <w:pPr>
        <w:pStyle w:val="CommentText"/>
      </w:pPr>
    </w:p>
    <w:p w14:paraId="23AD1BB0" w14:textId="52FE9E5A" w:rsidR="005C6DD5" w:rsidRDefault="005C6DD5">
      <w:pPr>
        <w:pStyle w:val="CommentText"/>
      </w:pPr>
      <w:r>
        <w:t>Right now, the order of information presented to the readers is not ‘kind’ in that they have to make an effort to connect the thought process.</w:t>
      </w:r>
    </w:p>
    <w:p w14:paraId="7B4681E3" w14:textId="4F26FF2C" w:rsidR="005C6DD5" w:rsidRDefault="005C6DD5">
      <w:pPr>
        <w:pStyle w:val="CommentText"/>
      </w:pPr>
    </w:p>
  </w:comment>
  <w:comment w:id="44" w:author="Yun Soung Kim" w:date="2021-03-18T20:04:00Z" w:initials="YSK">
    <w:p w14:paraId="29E54B92" w14:textId="0CE1E972" w:rsidR="005C6DD5" w:rsidRDefault="005C6DD5">
      <w:pPr>
        <w:pStyle w:val="CommentText"/>
      </w:pPr>
      <w:r>
        <w:rPr>
          <w:rStyle w:val="CommentReference"/>
        </w:rPr>
        <w:annotationRef/>
      </w:r>
      <w:r>
        <w:t>What does it mean to replicate the sensory info? Do you mean to transfer to an external device?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4681E3" w15:done="0"/>
  <w15:commentEx w15:paraId="29E54B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34F3" w16cex:dateUtc="2021-03-19T00:22:00Z"/>
  <w16cex:commentExtensible w16cex:durableId="23FE30B4" w16cex:dateUtc="2021-03-19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4681E3" w16cid:durableId="23FE34F3"/>
  <w16cid:commentId w16cid:paraId="29E54B92" w16cid:durableId="23FE30B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l">
    <w15:presenceInfo w15:providerId="None" w15:userId="Carl"/>
  </w15:person>
  <w15:person w15:author="Yun Soung Kim">
    <w15:presenceInfo w15:providerId="Windows Live" w15:userId="f19bef9dd5e262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record-ids&gt;&lt;/item&gt;&lt;/Libraries&gt;"/>
  </w:docVars>
  <w:rsids>
    <w:rsidRoot w:val="0017405B"/>
    <w:rsid w:val="00000B4C"/>
    <w:rsid w:val="00001EE6"/>
    <w:rsid w:val="00016C6E"/>
    <w:rsid w:val="0003610C"/>
    <w:rsid w:val="00046953"/>
    <w:rsid w:val="00063435"/>
    <w:rsid w:val="0006502E"/>
    <w:rsid w:val="00080C92"/>
    <w:rsid w:val="00083017"/>
    <w:rsid w:val="00083F08"/>
    <w:rsid w:val="000864E2"/>
    <w:rsid w:val="00091630"/>
    <w:rsid w:val="000A4703"/>
    <w:rsid w:val="000A512B"/>
    <w:rsid w:val="000A752D"/>
    <w:rsid w:val="000C651F"/>
    <w:rsid w:val="000C6F29"/>
    <w:rsid w:val="000D202B"/>
    <w:rsid w:val="000D413A"/>
    <w:rsid w:val="000E4C17"/>
    <w:rsid w:val="000E52AF"/>
    <w:rsid w:val="000F0679"/>
    <w:rsid w:val="000F5A0D"/>
    <w:rsid w:val="000F6391"/>
    <w:rsid w:val="000F6EF2"/>
    <w:rsid w:val="000F7894"/>
    <w:rsid w:val="001013EC"/>
    <w:rsid w:val="001074E2"/>
    <w:rsid w:val="00133460"/>
    <w:rsid w:val="00136EC0"/>
    <w:rsid w:val="0015302C"/>
    <w:rsid w:val="001572D7"/>
    <w:rsid w:val="00160272"/>
    <w:rsid w:val="00161C9E"/>
    <w:rsid w:val="00172642"/>
    <w:rsid w:val="0017405B"/>
    <w:rsid w:val="0017433B"/>
    <w:rsid w:val="00177D13"/>
    <w:rsid w:val="00177E66"/>
    <w:rsid w:val="001838A3"/>
    <w:rsid w:val="00184E78"/>
    <w:rsid w:val="00187E0F"/>
    <w:rsid w:val="00190D0A"/>
    <w:rsid w:val="00195474"/>
    <w:rsid w:val="001A0C52"/>
    <w:rsid w:val="001A78BE"/>
    <w:rsid w:val="001C1B7A"/>
    <w:rsid w:val="002009E1"/>
    <w:rsid w:val="00201544"/>
    <w:rsid w:val="00201877"/>
    <w:rsid w:val="00210112"/>
    <w:rsid w:val="00212528"/>
    <w:rsid w:val="0021541F"/>
    <w:rsid w:val="002214CB"/>
    <w:rsid w:val="002243A4"/>
    <w:rsid w:val="00232A4D"/>
    <w:rsid w:val="002349A8"/>
    <w:rsid w:val="002447A3"/>
    <w:rsid w:val="00250030"/>
    <w:rsid w:val="00250C7B"/>
    <w:rsid w:val="00256180"/>
    <w:rsid w:val="00263035"/>
    <w:rsid w:val="00281C6C"/>
    <w:rsid w:val="00283FDC"/>
    <w:rsid w:val="002855F2"/>
    <w:rsid w:val="00293DB1"/>
    <w:rsid w:val="00296ACD"/>
    <w:rsid w:val="002A443D"/>
    <w:rsid w:val="002A6BE3"/>
    <w:rsid w:val="002B2B93"/>
    <w:rsid w:val="002B5985"/>
    <w:rsid w:val="002D0B16"/>
    <w:rsid w:val="002D5409"/>
    <w:rsid w:val="002E0B7E"/>
    <w:rsid w:val="002E2383"/>
    <w:rsid w:val="002E63A8"/>
    <w:rsid w:val="002F4D36"/>
    <w:rsid w:val="0031098E"/>
    <w:rsid w:val="00312037"/>
    <w:rsid w:val="003175EA"/>
    <w:rsid w:val="00336B9A"/>
    <w:rsid w:val="00343BB5"/>
    <w:rsid w:val="00343FBB"/>
    <w:rsid w:val="00344829"/>
    <w:rsid w:val="003473EE"/>
    <w:rsid w:val="00347467"/>
    <w:rsid w:val="0035316B"/>
    <w:rsid w:val="00356395"/>
    <w:rsid w:val="00360B38"/>
    <w:rsid w:val="00365C72"/>
    <w:rsid w:val="0037235F"/>
    <w:rsid w:val="00386A3E"/>
    <w:rsid w:val="00394D25"/>
    <w:rsid w:val="0039552C"/>
    <w:rsid w:val="003B2B31"/>
    <w:rsid w:val="003B545B"/>
    <w:rsid w:val="003B5C14"/>
    <w:rsid w:val="003B62AC"/>
    <w:rsid w:val="003C34BA"/>
    <w:rsid w:val="003D585B"/>
    <w:rsid w:val="003E129E"/>
    <w:rsid w:val="003E310F"/>
    <w:rsid w:val="003E54BE"/>
    <w:rsid w:val="003E59A6"/>
    <w:rsid w:val="003F607A"/>
    <w:rsid w:val="00400AF8"/>
    <w:rsid w:val="00400BA8"/>
    <w:rsid w:val="00406EA0"/>
    <w:rsid w:val="00412772"/>
    <w:rsid w:val="00421272"/>
    <w:rsid w:val="004267E8"/>
    <w:rsid w:val="00426C9F"/>
    <w:rsid w:val="0043082C"/>
    <w:rsid w:val="00430DDC"/>
    <w:rsid w:val="004330B7"/>
    <w:rsid w:val="00450936"/>
    <w:rsid w:val="0045417A"/>
    <w:rsid w:val="00461A0A"/>
    <w:rsid w:val="00462325"/>
    <w:rsid w:val="00471196"/>
    <w:rsid w:val="004935FB"/>
    <w:rsid w:val="00494085"/>
    <w:rsid w:val="004A437F"/>
    <w:rsid w:val="004B653B"/>
    <w:rsid w:val="004D4E4C"/>
    <w:rsid w:val="004D55F5"/>
    <w:rsid w:val="004E086E"/>
    <w:rsid w:val="004F76E2"/>
    <w:rsid w:val="00506A6D"/>
    <w:rsid w:val="00507948"/>
    <w:rsid w:val="00515700"/>
    <w:rsid w:val="00522726"/>
    <w:rsid w:val="00522D68"/>
    <w:rsid w:val="0053360E"/>
    <w:rsid w:val="005374D5"/>
    <w:rsid w:val="00542229"/>
    <w:rsid w:val="005529A3"/>
    <w:rsid w:val="00553D34"/>
    <w:rsid w:val="005540B5"/>
    <w:rsid w:val="0055470B"/>
    <w:rsid w:val="00554EA7"/>
    <w:rsid w:val="0055638F"/>
    <w:rsid w:val="0056100A"/>
    <w:rsid w:val="00562C94"/>
    <w:rsid w:val="005778EA"/>
    <w:rsid w:val="00581989"/>
    <w:rsid w:val="005824D6"/>
    <w:rsid w:val="00583C5B"/>
    <w:rsid w:val="005860D7"/>
    <w:rsid w:val="00586BDA"/>
    <w:rsid w:val="00595DB3"/>
    <w:rsid w:val="005A0418"/>
    <w:rsid w:val="005A15ED"/>
    <w:rsid w:val="005A3932"/>
    <w:rsid w:val="005A3DF4"/>
    <w:rsid w:val="005A6D4E"/>
    <w:rsid w:val="005A7CA1"/>
    <w:rsid w:val="005C6A8F"/>
    <w:rsid w:val="005C6DD5"/>
    <w:rsid w:val="005D415A"/>
    <w:rsid w:val="005D53DA"/>
    <w:rsid w:val="005F3A46"/>
    <w:rsid w:val="00603811"/>
    <w:rsid w:val="006138B5"/>
    <w:rsid w:val="00625D5B"/>
    <w:rsid w:val="0063038A"/>
    <w:rsid w:val="006335C5"/>
    <w:rsid w:val="00635637"/>
    <w:rsid w:val="006379B3"/>
    <w:rsid w:val="00642C9F"/>
    <w:rsid w:val="00676955"/>
    <w:rsid w:val="00692879"/>
    <w:rsid w:val="006A01BD"/>
    <w:rsid w:val="006A3C97"/>
    <w:rsid w:val="006A482E"/>
    <w:rsid w:val="006B5271"/>
    <w:rsid w:val="006B6408"/>
    <w:rsid w:val="006C00C0"/>
    <w:rsid w:val="006D4CC8"/>
    <w:rsid w:val="006D52C3"/>
    <w:rsid w:val="006D7E7F"/>
    <w:rsid w:val="006E0948"/>
    <w:rsid w:val="006E257B"/>
    <w:rsid w:val="006E4BEE"/>
    <w:rsid w:val="006F006C"/>
    <w:rsid w:val="006F34FC"/>
    <w:rsid w:val="0070279B"/>
    <w:rsid w:val="00703ED2"/>
    <w:rsid w:val="00706C6D"/>
    <w:rsid w:val="00711A39"/>
    <w:rsid w:val="007234A4"/>
    <w:rsid w:val="00725313"/>
    <w:rsid w:val="007315B2"/>
    <w:rsid w:val="00733661"/>
    <w:rsid w:val="00741135"/>
    <w:rsid w:val="00741EFB"/>
    <w:rsid w:val="00742591"/>
    <w:rsid w:val="007478CF"/>
    <w:rsid w:val="007501A1"/>
    <w:rsid w:val="0075027C"/>
    <w:rsid w:val="00756BCC"/>
    <w:rsid w:val="00757446"/>
    <w:rsid w:val="00762D46"/>
    <w:rsid w:val="007737A1"/>
    <w:rsid w:val="00787B97"/>
    <w:rsid w:val="007927B8"/>
    <w:rsid w:val="00795F6F"/>
    <w:rsid w:val="007B5865"/>
    <w:rsid w:val="007B6881"/>
    <w:rsid w:val="007C0DED"/>
    <w:rsid w:val="007C7E37"/>
    <w:rsid w:val="007D2599"/>
    <w:rsid w:val="007E0A28"/>
    <w:rsid w:val="007E1B68"/>
    <w:rsid w:val="007E2083"/>
    <w:rsid w:val="007E30A4"/>
    <w:rsid w:val="007E3F37"/>
    <w:rsid w:val="007E6CF1"/>
    <w:rsid w:val="007F2417"/>
    <w:rsid w:val="007F6EA1"/>
    <w:rsid w:val="007F6F05"/>
    <w:rsid w:val="00806F13"/>
    <w:rsid w:val="0081500D"/>
    <w:rsid w:val="00820051"/>
    <w:rsid w:val="008257B7"/>
    <w:rsid w:val="0083301C"/>
    <w:rsid w:val="008423AD"/>
    <w:rsid w:val="00842ED1"/>
    <w:rsid w:val="0084534B"/>
    <w:rsid w:val="00851CCB"/>
    <w:rsid w:val="008559B9"/>
    <w:rsid w:val="00861C12"/>
    <w:rsid w:val="00870B59"/>
    <w:rsid w:val="00880A6D"/>
    <w:rsid w:val="008915B0"/>
    <w:rsid w:val="008A166D"/>
    <w:rsid w:val="008A5830"/>
    <w:rsid w:val="008A77D6"/>
    <w:rsid w:val="008B2F69"/>
    <w:rsid w:val="008B403F"/>
    <w:rsid w:val="008C3AD6"/>
    <w:rsid w:val="008D7CE3"/>
    <w:rsid w:val="008E0642"/>
    <w:rsid w:val="008F24EA"/>
    <w:rsid w:val="00927214"/>
    <w:rsid w:val="00927C0C"/>
    <w:rsid w:val="00936858"/>
    <w:rsid w:val="00941740"/>
    <w:rsid w:val="00942EE3"/>
    <w:rsid w:val="00952702"/>
    <w:rsid w:val="00956B6A"/>
    <w:rsid w:val="00963A6E"/>
    <w:rsid w:val="009664F4"/>
    <w:rsid w:val="009806EA"/>
    <w:rsid w:val="00984E74"/>
    <w:rsid w:val="00992F51"/>
    <w:rsid w:val="009A7FF4"/>
    <w:rsid w:val="009B2153"/>
    <w:rsid w:val="009B41C2"/>
    <w:rsid w:val="009C3744"/>
    <w:rsid w:val="009C6F08"/>
    <w:rsid w:val="009D7CF0"/>
    <w:rsid w:val="009E4D51"/>
    <w:rsid w:val="009F399D"/>
    <w:rsid w:val="00A06F63"/>
    <w:rsid w:val="00A12772"/>
    <w:rsid w:val="00A12811"/>
    <w:rsid w:val="00A12F04"/>
    <w:rsid w:val="00A15BED"/>
    <w:rsid w:val="00A2204A"/>
    <w:rsid w:val="00A227BB"/>
    <w:rsid w:val="00A254AA"/>
    <w:rsid w:val="00A31E06"/>
    <w:rsid w:val="00A32540"/>
    <w:rsid w:val="00A32B84"/>
    <w:rsid w:val="00A33637"/>
    <w:rsid w:val="00A60287"/>
    <w:rsid w:val="00A61B65"/>
    <w:rsid w:val="00A66ED0"/>
    <w:rsid w:val="00A72A35"/>
    <w:rsid w:val="00A953FD"/>
    <w:rsid w:val="00AA3430"/>
    <w:rsid w:val="00AA5728"/>
    <w:rsid w:val="00AA75AE"/>
    <w:rsid w:val="00AB0318"/>
    <w:rsid w:val="00AB786A"/>
    <w:rsid w:val="00AD47AB"/>
    <w:rsid w:val="00AE0F76"/>
    <w:rsid w:val="00AE1993"/>
    <w:rsid w:val="00AF1F78"/>
    <w:rsid w:val="00AF30A8"/>
    <w:rsid w:val="00AF6017"/>
    <w:rsid w:val="00AF6468"/>
    <w:rsid w:val="00B01B4B"/>
    <w:rsid w:val="00B02CBF"/>
    <w:rsid w:val="00B05E26"/>
    <w:rsid w:val="00B153B4"/>
    <w:rsid w:val="00B26FBA"/>
    <w:rsid w:val="00B34AC6"/>
    <w:rsid w:val="00B37657"/>
    <w:rsid w:val="00B42350"/>
    <w:rsid w:val="00B60211"/>
    <w:rsid w:val="00B62F46"/>
    <w:rsid w:val="00B6444A"/>
    <w:rsid w:val="00B71BB7"/>
    <w:rsid w:val="00B74DE1"/>
    <w:rsid w:val="00B85353"/>
    <w:rsid w:val="00BA0418"/>
    <w:rsid w:val="00BA2659"/>
    <w:rsid w:val="00BA61A6"/>
    <w:rsid w:val="00BB411A"/>
    <w:rsid w:val="00BB66DB"/>
    <w:rsid w:val="00BC005A"/>
    <w:rsid w:val="00BC1271"/>
    <w:rsid w:val="00BC7E80"/>
    <w:rsid w:val="00BD7646"/>
    <w:rsid w:val="00BD78CC"/>
    <w:rsid w:val="00BE7E3E"/>
    <w:rsid w:val="00BF01C7"/>
    <w:rsid w:val="00BF36EC"/>
    <w:rsid w:val="00BF689E"/>
    <w:rsid w:val="00C0184A"/>
    <w:rsid w:val="00C05A0A"/>
    <w:rsid w:val="00C115E8"/>
    <w:rsid w:val="00C140FD"/>
    <w:rsid w:val="00C25D34"/>
    <w:rsid w:val="00C33582"/>
    <w:rsid w:val="00C45B0A"/>
    <w:rsid w:val="00C5255B"/>
    <w:rsid w:val="00C5258E"/>
    <w:rsid w:val="00C54131"/>
    <w:rsid w:val="00C57933"/>
    <w:rsid w:val="00C62719"/>
    <w:rsid w:val="00C64042"/>
    <w:rsid w:val="00C67512"/>
    <w:rsid w:val="00C7322F"/>
    <w:rsid w:val="00C77A4F"/>
    <w:rsid w:val="00C92472"/>
    <w:rsid w:val="00CA484D"/>
    <w:rsid w:val="00CB2766"/>
    <w:rsid w:val="00CB303A"/>
    <w:rsid w:val="00CC04C6"/>
    <w:rsid w:val="00CC1011"/>
    <w:rsid w:val="00CD2BF6"/>
    <w:rsid w:val="00CE4E00"/>
    <w:rsid w:val="00CE612E"/>
    <w:rsid w:val="00CF2E5A"/>
    <w:rsid w:val="00D05633"/>
    <w:rsid w:val="00D06DA1"/>
    <w:rsid w:val="00D124C0"/>
    <w:rsid w:val="00D17275"/>
    <w:rsid w:val="00D22AAA"/>
    <w:rsid w:val="00D23A43"/>
    <w:rsid w:val="00D257EA"/>
    <w:rsid w:val="00D300C1"/>
    <w:rsid w:val="00D371B5"/>
    <w:rsid w:val="00D42525"/>
    <w:rsid w:val="00D440D5"/>
    <w:rsid w:val="00D45A6E"/>
    <w:rsid w:val="00D46124"/>
    <w:rsid w:val="00D464AD"/>
    <w:rsid w:val="00D4694E"/>
    <w:rsid w:val="00D60876"/>
    <w:rsid w:val="00D62258"/>
    <w:rsid w:val="00D646C2"/>
    <w:rsid w:val="00D74525"/>
    <w:rsid w:val="00D77539"/>
    <w:rsid w:val="00D96428"/>
    <w:rsid w:val="00DA17F0"/>
    <w:rsid w:val="00DA4C89"/>
    <w:rsid w:val="00DB0B7C"/>
    <w:rsid w:val="00DC23A7"/>
    <w:rsid w:val="00DC33AE"/>
    <w:rsid w:val="00DD392C"/>
    <w:rsid w:val="00DD3E75"/>
    <w:rsid w:val="00DD6A5A"/>
    <w:rsid w:val="00DE26D4"/>
    <w:rsid w:val="00DE7FA2"/>
    <w:rsid w:val="00DF60D4"/>
    <w:rsid w:val="00E04493"/>
    <w:rsid w:val="00E06802"/>
    <w:rsid w:val="00E1325D"/>
    <w:rsid w:val="00E20B81"/>
    <w:rsid w:val="00E24F6C"/>
    <w:rsid w:val="00E32C69"/>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6012"/>
    <w:rsid w:val="00F06C25"/>
    <w:rsid w:val="00F07EBD"/>
    <w:rsid w:val="00F14FF3"/>
    <w:rsid w:val="00F15D28"/>
    <w:rsid w:val="00F21B62"/>
    <w:rsid w:val="00F23375"/>
    <w:rsid w:val="00F30F5C"/>
    <w:rsid w:val="00F31701"/>
    <w:rsid w:val="00F329B4"/>
    <w:rsid w:val="00F46DB4"/>
    <w:rsid w:val="00F503A6"/>
    <w:rsid w:val="00F54ACC"/>
    <w:rsid w:val="00F6046D"/>
    <w:rsid w:val="00F63B3F"/>
    <w:rsid w:val="00F666E1"/>
    <w:rsid w:val="00F67857"/>
    <w:rsid w:val="00F80CB5"/>
    <w:rsid w:val="00F8286C"/>
    <w:rsid w:val="00F83E33"/>
    <w:rsid w:val="00FB3BD6"/>
    <w:rsid w:val="00FB4A10"/>
    <w:rsid w:val="00FB4B16"/>
    <w:rsid w:val="00FB7CE2"/>
    <w:rsid w:val="00FC0B77"/>
    <w:rsid w:val="00FC5E3E"/>
    <w:rsid w:val="00FC6572"/>
    <w:rsid w:val="00FD3C08"/>
    <w:rsid w:val="00FF532F"/>
    <w:rsid w:val="00FF76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semiHidden/>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semiHidden/>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300967485">
      <w:bodyDiv w:val="1"/>
      <w:marLeft w:val="0"/>
      <w:marRight w:val="0"/>
      <w:marTop w:val="0"/>
      <w:marBottom w:val="0"/>
      <w:divBdr>
        <w:top w:val="none" w:sz="0" w:space="0" w:color="auto"/>
        <w:left w:val="none" w:sz="0" w:space="0" w:color="auto"/>
        <w:bottom w:val="none" w:sz="0" w:space="0" w:color="auto"/>
        <w:right w:val="none" w:sz="0" w:space="0" w:color="auto"/>
      </w:divBdr>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38406756">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380932180">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624533230">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775708141">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67157865">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instructables.com" TargetMode="External"/><Relationship Id="rId18" Type="http://schemas.openxmlformats.org/officeDocument/2006/relationships/hyperlink" Target="www.mimugloves.com" TargetMode="External"/><Relationship Id="rId26" Type="http://schemas.openxmlformats.org/officeDocument/2006/relationships/hyperlink" Target="www.stretchsense.com" TargetMode="External"/><Relationship Id="rId39" Type="http://schemas.openxmlformats.org/officeDocument/2006/relationships/fontTable" Target="fontTable.xml"/><Relationship Id="rId21" Type="http://schemas.openxmlformats.org/officeDocument/2006/relationships/hyperlink" Target="https://pressureprofile.com/body-pressure-mapping/finger-tps" TargetMode="External"/><Relationship Id="rId34" Type="http://schemas.openxmlformats.org/officeDocument/2006/relationships/image" Target="media/image4.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www.instructables.com/Etextile-VR-Gloves-for-Vive-Tracker/" TargetMode="External"/><Relationship Id="rId20" Type="http://schemas.openxmlformats.org/officeDocument/2006/relationships/hyperlink" Target="www.peregrineglove.com" TargetMode="External"/><Relationship Id="rId29" Type="http://schemas.openxmlformats.org/officeDocument/2006/relationships/hyperlink" Target="www.instructable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www.captoglove.com" TargetMode="External"/><Relationship Id="rId24" Type="http://schemas.openxmlformats.org/officeDocument/2006/relationships/hyperlink" Target="https://www.senspro.cz/index_en.php" TargetMode="External"/><Relationship Id="rId32" Type="http://schemas.openxmlformats.org/officeDocument/2006/relationships/image" Target="media/image2.png"/><Relationship Id="rId37" Type="http://schemas.openxmlformats.org/officeDocument/2006/relationships/image" Target="media/image7.jpeg"/><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hyperlink" Target="www.instructables.com" TargetMode="External"/><Relationship Id="rId23" Type="http://schemas.openxmlformats.org/officeDocument/2006/relationships/hyperlink" Target="https://www.senseglove.com/nova/" TargetMode="External"/><Relationship Id="rId28" Type="http://schemas.openxmlformats.org/officeDocument/2006/relationships/hyperlink" Target="http://www.nexgenergo.com/ergonomics/nexglove.html" TargetMode="External"/><Relationship Id="rId36" Type="http://schemas.openxmlformats.org/officeDocument/2006/relationships/image" Target="media/image6.png"/><Relationship Id="rId10" Type="http://schemas.openxmlformats.org/officeDocument/2006/relationships/hyperlink" Target="https://bebopsensors.com/arvr/" TargetMode="External"/><Relationship Id="rId19" Type="http://schemas.openxmlformats.org/officeDocument/2006/relationships/hyperlink" Target="https://shop.neofect.com/products/neofect-smart-glove" TargetMode="External"/><Relationship Id="rId31"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hyperlink" Target="https://5dt.com/5dt-data-glove-ultra/" TargetMode="External"/><Relationship Id="rId14" Type="http://schemas.openxmlformats.org/officeDocument/2006/relationships/hyperlink" Target="https://www.flexpoint.com/usbglovekit" TargetMode="External"/><Relationship Id="rId22" Type="http://schemas.openxmlformats.org/officeDocument/2006/relationships/hyperlink" Target="https://pressureprofile.com/body-pressure-mapping/tactile-glove" TargetMode="External"/><Relationship Id="rId27" Type="http://schemas.openxmlformats.org/officeDocument/2006/relationships/hyperlink" Target="www.boditrak.com" TargetMode="External"/><Relationship Id="rId30" Type="http://schemas.openxmlformats.org/officeDocument/2006/relationships/hyperlink" Target="www.proglove.com" TargetMode="External"/><Relationship Id="rId35" Type="http://schemas.openxmlformats.org/officeDocument/2006/relationships/image" Target="media/image5.jpe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www.instructables.com" TargetMode="External"/><Relationship Id="rId17" Type="http://schemas.openxmlformats.org/officeDocument/2006/relationships/hyperlink" Target="www.saintlukeskc.org" TargetMode="External"/><Relationship Id="rId25" Type="http://schemas.openxmlformats.org/officeDocument/2006/relationships/hyperlink" Target="https://www.instructables.com/Gesture-to-SpeechText-Converting-Glove/" TargetMode="External"/><Relationship Id="rId33" Type="http://schemas.openxmlformats.org/officeDocument/2006/relationships/image" Target="media/image3.jpeg"/><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37</Pages>
  <Words>38410</Words>
  <Characters>218938</Characters>
  <Application>Microsoft Office Word</Application>
  <DocSecurity>0</DocSecurity>
  <Lines>1824</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7</cp:revision>
  <dcterms:created xsi:type="dcterms:W3CDTF">2021-04-01T17:15:00Z</dcterms:created>
  <dcterms:modified xsi:type="dcterms:W3CDTF">2021-04-02T03:45:00Z</dcterms:modified>
</cp:coreProperties>
</file>